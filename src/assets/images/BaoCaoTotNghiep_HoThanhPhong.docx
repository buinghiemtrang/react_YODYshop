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72EEB2" w14:textId="5A045F6A" w:rsidR="007B1735" w:rsidRDefault="00F37FF2" w:rsidP="007B1735">
      <w:pPr>
        <w:spacing w:before="80" w:after="80" w:line="240" w:lineRule="auto"/>
        <w:ind w:right="90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Hlk84634058"/>
      <w:bookmarkEnd w:id="0"/>
      <w:r>
        <w:rPr>
          <w:noProof/>
        </w:rPr>
        <w:pict w14:anchorId="3020164D">
          <v:group id="Group 224" o:spid="_x0000_s2050" style="position:absolute;left:0;text-align:left;margin-left:0;margin-top:4.7pt;width:498pt;height:749.55pt;z-index:251659776;mso-position-horizontal:center;mso-position-horizontal-relative:page" coordorigin="1625,1003" coordsize="9158,1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">
            <v:shape id="Freeform 139" o:spid="_x0000_s2051" style="position:absolute;left:9329;top:1003;width:821;height:854;visibility:visible;mso-wrap-style:square;v-text-anchor:top" coordsize="821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,l269,542r9,-10l293,523r19,-5l331,513r19,l369,513r15,5l403,532r19,15l437,566r24,43l475,657r10,48l494,753r19,43l533,825r33,19l609,854r39,-10l677,830r24,-29l725,768r14,-48l749,662r4,-62l753,528r-4,-24l744,470,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<v:path arrowok="t" o:connecttype="custom" o:connectlocs="365,105;341,177;489,292;633,432;691,648;653,796;600,825;513,753;446,542;302,460;177,556;96,624;29,460;110,417;134,513;96,489;120,547;168,504;129,393;14,422;38,614;216,691;350,705;321,604;273,633;312,628;331,691;240,681;201,566;264,532;293,523;403,532;494,753;677,830;753,528;696,350;633,240;643,201;749,432;821,369;753,273;792,220;806,120;720,86;681,100;638,52;581,105;557,57;504,43;451,0;480,124;547,211;509,192;446,110" o:connectangles="0,0,0,0,0,0,0,0,0,0,0,0,0,0,0,0,0,0,0,0,0,0,0,0,0,0,0,0,0,0,0,0,0,0,0,0,0,0,0,0,0,0,0,0,0,0,0,0,0,0,0,0,0,0"/>
            </v:shape>
            <v:shape id="Freeform 140" o:spid="_x0000_s2052" style="position:absolute;left:9780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" path="m38,182r10,-9l58,153r9,-19l77,105r,-24l77,53r,-24l72,,67,19,62,43,58,57,53,77,43,86,34,96r-15,l,91r38,91xe" fillcolor="#005196" stroked="f">
              <v:path arrowok="t" o:connecttype="custom" o:connectlocs="38,182;48,173;58,153;67,134;77,105;77,81;77,53;77,29;72,0;67,19;62,43;58,57;53,77;43,86;34,96;19,96;0,91;38,182" o:connectangles="0,0,0,0,0,0,0,0,0,0,0,0,0,0,0,0,0,0"/>
            </v:shape>
            <v:shape id="Freeform 141" o:spid="_x0000_s2053" style="position:absolute;left:9857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" path="m53,77l57,53,62,39,57,20,53,5,43,5,38,,33,,29,5r-5,l19,10r-5,5l9,20,,29,,48,5,63,9,77r10,5l29,87,43,82,53,77xe" fillcolor="#005196" stroked="f">
              <v:path arrowok="t" o:connecttype="custom" o:connectlocs="53,77;57,53;62,39;57,20;53,5;43,5;38,0;33,0;29,5;24,5;19,10;14,15;9,20;0,29;0,48;5,63;9,77;19,82;29,87;43,82;53,77" o:connectangles="0,0,0,0,0,0,0,0,0,0,0,0,0,0,0,0,0,0,0,0,0"/>
            </v:shape>
            <v:shape id="Freeform 142" o:spid="_x0000_s2054" style="position:absolute;left:8513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<v:path arrowok="t" o:connecttype="custom" o:connectlocs="1037,91;897,110;758,187;667,336;657,302;643,192;590,182;566,158;509,53;465,9;432,115;485,249;374,125;273,91;273,158;345,259;393,293;321,283;254,273;187,240;129,182;91,182;77,163;110,168;144,139;144,67;96,19;33,38;0,129;77,264;182,326;302,345;417,355;509,379;561,456;557,557;485,561;475,499;494,461;456,465;437,470;413,446;384,461;408,528;461,590;542,614;638,581;715,465;782,365;859,293;945,235;1065,206;1181,201;1142,153" o:connectangles="0,0,0,0,0,0,0,0,0,0,0,0,0,0,0,0,0,0,0,0,0,0,0,0,0,0,0,0,0,0,0,0,0,0,0,0,0,0,0,0,0,0,0,0,0,0,0,0,0,0,0,0,0,0"/>
            </v:shape>
            <v:shape id="Freeform 143" o:spid="_x0000_s2055" style="position:absolute;left:10106;top:1012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<v:path arrowok="t" o:connecttype="custom" o:connectlocs="44,317;68,288;92,264;120,235;149,216;183,192;212,178;245,159;279,144;312,135;346,125;384,115;418,111;456,111;495,111;533,120;572,125;648,29;615,19;581,10;548,5;509,0;471,0;432,0;394,5;351,10;312,19;274,29;231,39;192,53;154,72;120,91;82,115;48,139;48,149;48,159;48,173;44,187;39,202;29,211;20,226;5,240;0,250;0,259;5,269;15,274;24,283;29,298;39,307;44,317" o:connectangles="0,0,0,0,0,0,0,0,0,0,0,0,0,0,0,0,0,0,0,0,0,0,0,0,0,0,0,0,0,0,0,0,0,0,0,0,0,0,0,0,0,0,0,0,0,0,0,0,0,0"/>
            </v:shape>
            <v:shape id="Freeform 144" o:spid="_x0000_s2056" style="position:absolute;left:10073;top:1171;width:566;height:652;visibility:visible;mso-wrap-style:square;v-text-anchor:top" coordsize="566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<v:path arrowok="t" o:connecttype="custom" o:connectlocs="537,4;485,0;451,19;432,48;417,76;413,67;408,33;369,43;317,76;278,134;264,192;249,206;245,177;230,153;206,148;173,177;139,235;125,302;115,384;120,465;134,513;115,523;105,508;96,494;86,480;72,494;57,532;38,566;19,585;0,595;5,600;53,652" o:connectangles="0,0,0,0,0,0,0,0,0,0,0,0,0,0,0,0,0,0,0,0,0,0,0,0,0,0,0,0,0,0,0,0"/>
            </v:shape>
            <v:shape id="Freeform 145" o:spid="_x0000_s2057" style="position:absolute;left:10126;top:1185;width:523;height:706;visibility:visible;mso-wrap-style:square;v-text-anchor:top" coordsize="523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r,l,638,513,xe" fillcolor="#005196" stroked="f">
              <v:path arrowok="t" o:connecttype="custom" o:connectlocs="523,34;523,96;504,139;484,168;460,182;470,187;494,197;489,240;460,307;417,360;369,374;360,389;379,403;398,418;403,446;379,490;336,528;283,547;216,562;153,552;115,538;105,562;120,571;129,586;139,600;124,614;96,634;72,658;52,682;43,706;43,696;0,638" o:connectangles="0,0,0,0,0,0,0,0,0,0,0,0,0,0,0,0,0,0,0,0,0,0,0,0,0,0,0,0,0,0,0,0"/>
            </v:shape>
            <v:shape id="Freeform 146" o:spid="_x0000_s2058" style="position:absolute;left:9914;top:1843;width:159;height:192;visibility:visible;mso-wrap-style:square;v-text-anchor:top" coordsize="159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" path="m116,l101,14,87,24,72,33,58,43,39,48r-15,l10,52,,48,5,62,15,72r9,9l34,91r10,9l53,110r5,5l68,115r-10,5l53,129r-9,5l39,144r-5,14l34,168r,14l44,192,159,48,116,xe" fillcolor="#005196" stroked="f">
              <v:path arrowok="t" o:connecttype="custom" o:connectlocs="116,0;101,14;87,24;72,33;58,43;39,48;24,48;10,52;0,48;5,62;15,72;24,81;34,91;44,100;53,110;58,115;68,115;58,120;53,129;44,134;39,144;34,158;34,168;34,182;44,192;159,48;116,0" o:connectangles="0,0,0,0,0,0,0,0,0,0,0,0,0,0,0,0,0,0,0,0,0,0,0,0,0,0,0"/>
            </v:shape>
            <v:shape id="Freeform 147" o:spid="_x0000_s2059" style="position:absolute;left:9958;top:1891;width:153;height:196;visibility:visible;mso-wrap-style:square;v-text-anchor:top" coordsize="153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" path="m153,52r-9,20l134,86r-10,24l120,129r-5,15l115,168r-5,14l115,196r-10,-9l96,177,86,168,81,153r-9,-9l67,134,62,124r,-9l57,124r-5,10l43,144r-5,9l28,158r-9,l9,153,,144,115,r38,52xe" fillcolor="#005196" stroked="f">
              <v:path arrowok="t" o:connecttype="custom" o:connectlocs="153,52;144,72;134,86;124,110;120,129;115,144;115,168;110,182;115,196;105,187;96,177;86,168;81,153;72,144;67,134;62,124;62,115;57,124;52,134;43,144;38,153;28,158;19,158;9,153;0,144;115,0;153,52" o:connectangles="0,0,0,0,0,0,0,0,0,0,0,0,0,0,0,0,0,0,0,0,0,0,0,0,0,0,0"/>
            </v:shape>
            <v:shape id="Freeform 148" o:spid="_x0000_s2060" style="position:absolute;left:10082;top:1843;width:140;height:182;visibility:visible;mso-wrap-style:square;v-text-anchor:top" coordsize="14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" path="m29,l44,19,63,43,77,62,96,81r15,19l120,115r10,14l135,134r5,5l140,148r,15l135,172r-5,5l120,182r-4,l106,172,92,158,77,139,58,115,44,91,29,67,15,52,5,38,,33,29,xe" fillcolor="#005196" stroked="f">
              <v:path arrowok="t" o:connecttype="custom" o:connectlocs="29,0;44,19;63,43;77,62;96,81;111,100;120,115;130,129;135,134;140,139;140,148;140,163;135,172;130,177;120,182;116,182;106,172;92,158;77,139;58,115;44,91;29,67;15,52;5,38;0,33;29,0" o:connectangles="0,0,0,0,0,0,0,0,0,0,0,0,0,0,0,0,0,0,0,0,0,0,0,0,0,0"/>
            </v:shape>
            <v:shape id="Freeform 149" o:spid="_x0000_s2061" style="position:absolute;left:10097;top:1790;width:686;height:1027;visibility:visible;mso-wrap-style:square;v-text-anchor:top" coordsize="686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<v:path arrowok="t" o:connecttype="custom" o:connectlocs="600,576;542,605;451,417;341,240;168,168;48,211;24,278;86,389;249,475;317,653;249,801;197,811;216,969;345,969;341,864;288,845;312,878;283,917;259,835;345,825;374,974;245,1022;168,797;101,633;168,581;197,657;173,662;158,609;120,681;201,782;288,691;249,691;273,571;197,456;81,408;9,321;19,182;110,105;259,91;403,163;494,235;542,235;432,173;345,96;355,19;451,62;499,67;557,14;629,96;581,173;638,211;624,283;609,326;648,374;667,480;605,461;537,365;509,374;585,446" o:connectangles="0,0,0,0,0,0,0,0,0,0,0,0,0,0,0,0,0,0,0,0,0,0,0,0,0,0,0,0,0,0,0,0,0,0,0,0,0,0,0,0,0,0,0,0,0,0,0,0,0,0,0,0,0,0,0,0,0,0,0"/>
            </v:shape>
            <v:shape id="Freeform 150" o:spid="_x0000_s2062" style="position:absolute;left:10255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" path="m,52l10,38,24,24,43,14,63,9,82,4,106,r19,4l149,9,130,19r-15,5l101,28,87,38,77,48,72,62,67,76r5,20l,52xe" fillcolor="#005196" stroked="f">
              <v:path arrowok="t" o:connecttype="custom" o:connectlocs="0,52;10,38;24,24;43,14;63,9;82,4;106,0;125,4;149,9;130,19;115,24;101,28;87,38;77,48;72,62;67,76;72,96;0,52" o:connectangles="0,0,0,0,0,0,0,0,0,0,0,0,0,0,0,0,0,0"/>
            </v:shape>
            <v:shape id="Freeform 151" o:spid="_x0000_s2063" style="position:absolute;left:10193;top:2083;width:67;height:76;visibility:visible;mso-wrap-style:square;v-text-anchor:top" coordsize="67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" path="m9,14l14,4r10,l33,r5,l43,,53,4r4,l62,14r5,14l67,38,57,52,53,67r-5,5l43,76r-10,l29,76,24,72r-10,l9,67r,-5l5,52,,38,,24,9,14xe" fillcolor="#005196" stroked="f">
              <v:path arrowok="t" o:connecttype="custom" o:connectlocs="9,14;14,4;24,4;33,0;38,0;43,0;53,4;57,4;62,14;67,28;67,38;57,52;53,67;48,72;43,76;33,76;29,76;24,72;14,72;9,67;9,62;5,52;0,38;0,24;9,14" o:connectangles="0,0,0,0,0,0,0,0,0,0,0,0,0,0,0,0,0,0,0,0,0,0,0,0,0"/>
            </v:shape>
            <v:shape id="Freeform 152" o:spid="_x0000_s2064" style="position:absolute;left:10260;top:2351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<v:path arrowok="t" o:connecttype="custom" o:connectlocs="413,149;413,279;389,413;336,538;250,634;187,672;221,672;264,663;317,672;355,711;322,768;360,778;437,826;470,888;466,927;398,951;312,903;336,941;398,1061;413,1152;384,1157;317,1109;274,1028;254,1023;269,1152;307,1277;341,1364;355,1388;360,1320;408,1306;446,1320;475,1368;470,1431;427,1479;360,1474;278,1392;235,1301;211,1076;187,874;120,788;58,783;29,836;48,893;86,898;115,860;115,927;130,965;120,1008;82,994;34,946;0,840;24,692;91,610;158,557;240,437;307,274;317,0;346,44;379,68" o:connectangles="0,0,0,0,0,0,0,0,0,0,0,0,0,0,0,0,0,0,0,0,0,0,0,0,0,0,0,0,0,0,0,0,0,0,0,0,0,0,0,0,0,0,0,0,0,0,0,0,0,0,0,0,0,0,0,0,0,0,0"/>
            </v:shape>
            <v:shape id="Freeform 153" o:spid="_x0000_s2065" style="position:absolute;left:10524;top:1041;width:250;height:806;visibility:visible;mso-wrap-style:square;v-text-anchor:top" coordsize="250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<v:path arrowok="t" o:connecttype="custom" o:connectlocs="0,754;43,691;82,619;110,542;134,461;154,370;163,278;163,187;149,96;230,0;245,82;250,173;250,269;245,365;230,466;211,566;178,658;144,744;134,744;125,744;110,749;101,754;91,758;82,768;72,782;58,802;53,806;43,806;38,802;29,792;24,778;14,768;5,758;0,754" o:connectangles="0,0,0,0,0,0,0,0,0,0,0,0,0,0,0,0,0,0,0,0,0,0,0,0,0,0,0,0,0,0,0,0,0,0"/>
            </v:shape>
            <v:shape id="Freeform 154" o:spid="_x0000_s2066" style="position:absolute;left:9948;top:14812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" path="m149,34l130,53,115,77,96,96,82,115,67,135r-9,14l43,163r-5,5l34,173r-5,l19,168r-9,l5,159,,149,,139,10,125,24,111,38,91,58,72,77,53,91,29,106,15,115,r5,l149,34xe" fillcolor="#005196" stroked="f">
              <v:path arrowok="t" o:connecttype="custom" o:connectlocs="149,34;130,53;115,77;96,96;82,115;67,135;58,149;43,163;38,168;34,173;29,173;19,168;10,168;5,159;0,149;0,139;10,125;24,111;38,91;58,72;77,53;91,29;106,15;115,0;120,0;149,34" o:connectangles="0,0,0,0,0,0,0,0,0,0,0,0,0,0,0,0,0,0,0,0,0,0,0,0,0,0"/>
            </v:shape>
            <v:shape id="Freeform 155" o:spid="_x0000_s2067" style="position:absolute;left:9314;top:14831;width:821;height:855;visibility:visible;mso-wrap-style:square;v-text-anchor:top" coordsize="821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,l269,312r10,10l293,332r19,4l332,341r19,l370,341r14,-9l404,322r19,-14l437,288r24,-48l476,192r9,-48l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<v:path arrowok="t" o:connecttype="custom" o:connectlocs="365,744;341,677;490,562;634,423;692,207;653,58;600,29;514,101;447,312;303,394;178,293;96,231;29,394;111,432;135,341;96,365;120,308;168,351;130,461;15,432;39,240;216,164;351,149;322,250;274,221;312,221;332,168;240,168;202,288;264,317;293,332;404,322;495,96;677,24;754,322;692,500;634,615;644,653;749,423;821,480;754,581;792,634;802,730;720,768;677,754;639,802;581,744;552,792;504,812;447,855;480,725;548,644;509,663;447,744" o:connectangles="0,0,0,0,0,0,0,0,0,0,0,0,0,0,0,0,0,0,0,0,0,0,0,0,0,0,0,0,0,0,0,0,0,0,0,0,0,0,0,0,0,0,0,0,0,0,0,0,0,0,0,0,0,0"/>
            </v:shape>
            <v:shape id="Freeform 156" o:spid="_x0000_s2068" style="position:absolute;left:9766;top:15028;width:76;height:183;visibility:visible;mso-wrap-style:square;v-text-anchor:top" coordsize="7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" path="m33,l48,10r9,19l67,48r5,29l76,101r,29l76,154r-4,29l67,159,62,144,57,125,52,106,43,91,33,87r-14,l,87,33,xe" fillcolor="#005196" stroked="f">
              <v:path arrowok="t" o:connecttype="custom" o:connectlocs="33,0;48,10;57,29;67,48;72,77;76,101;76,130;76,154;72,183;67,159;62,144;57,125;52,106;43,91;33,87;19,87;0,87;33,0" o:connectangles="0,0,0,0,0,0,0,0,0,0,0,0,0,0,0,0,0,0"/>
            </v:shape>
            <v:shape id="Freeform 157" o:spid="_x0000_s2069" style="position:absolute;left:9842;top:14947;width:63;height:86;visibility:visible;mso-wrap-style:square;v-text-anchor:top" coordsize="63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" path="m53,9r5,19l63,48,58,67,53,81r-9,l39,86r-5,l29,81r-5,l20,76,15,72,5,67,,52,,38,5,24,10,9,20,4,29,,44,r9,9xe" fillcolor="#005196" stroked="f">
              <v:path arrowok="t" o:connecttype="custom" o:connectlocs="53,9;58,28;63,48;58,67;53,81;44,81;39,86;34,86;29,81;24,81;20,76;15,72;5,67;0,52;0,38;5,24;10,9;20,4;29,0;44,0;53,9" o:connectangles="0,0,0,0,0,0,0,0,0,0,0,0,0,0,0,0,0,0,0,0,0"/>
            </v:shape>
            <v:shape id="Freeform 158" o:spid="_x0000_s2070" style="position:absolute;left:8498;top:15028;width:1191;height:615;visibility:visible;mso-wrap-style:square;v-text-anchor:top" coordsize="1191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<v:path arrowok="t" o:connecttype="custom" o:connectlocs="1037,523;898,499;759,423;668,274;658,317;644,423;591,432;567,456;509,562;466,605;432,499;485,370;375,490;274,523;274,451;346,355;394,317;322,331;255,341;188,375;130,432;92,432;77,451;106,447;144,475;144,547;96,595;29,576;0,485;77,355;183,288;303,269;418,259;509,231;562,154;557,58;485,53;476,111;495,154;456,149;437,144;413,168;384,154;408,82;461,24;543,0;639,34;716,149;783,250;860,322;946,379;1066,403;1181,413;1143,461" o:connectangles="0,0,0,0,0,0,0,0,0,0,0,0,0,0,0,0,0,0,0,0,0,0,0,0,0,0,0,0,0,0,0,0,0,0,0,0,0,0,0,0,0,0,0,0,0,0,0,0,0,0,0,0,0,0"/>
            </v:shape>
            <v:shape id="Freeform 159" o:spid="_x0000_s2071" style="position:absolute;left:1009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<v:path arrowok="t" o:connecttype="custom" o:connectlocs="38,0;67,29;91,53;120,82;149,101;178,125;211,144;245,159;278,173;312,183;346,192;384,202;418,202;456,207;494,202;533,197;566,192;648,288;614,298;581,308;547,312;509,317;470,317;432,317;394,312;350,308;312,298;269,288;230,279;192,264;154,245;120,226;82,202;48,178;48,168;48,159;48,144;43,130;38,120;29,106;19,92;5,77;0,68;0,58;5,48;14,39;19,29;29,24;38,10;38,0" o:connectangles="0,0,0,0,0,0,0,0,0,0,0,0,0,0,0,0,0,0,0,0,0,0,0,0,0,0,0,0,0,0,0,0,0,0,0,0,0,0,0,0,0,0,0,0,0,0,0,0,0,0"/>
            </v:shape>
            <v:shape id="Freeform 160" o:spid="_x0000_s2072" style="position:absolute;left:10058;top:14865;width:567;height:653;visibility:visible;mso-wrap-style:square;v-text-anchor:top" coordsize="567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<v:path arrowok="t" o:connecttype="custom" o:connectlocs="538,648;485,653;452,629;432,605;418,576;413,586;404,619;370,610;317,576;279,518;264,461;250,446;240,475;231,499;207,504;173,475;140,422;125,350;116,269;120,192;135,139;116,130;106,144;96,158;87,173;72,158;58,120;34,86;20,67;0,58;5,53;53,0" o:connectangles="0,0,0,0,0,0,0,0,0,0,0,0,0,0,0,0,0,0,0,0,0,0,0,0,0,0,0,0,0,0,0,0"/>
            </v:shape>
            <v:shape id="Freeform 161" o:spid="_x0000_s2073" style="position:absolute;left:10111;top:14798;width:523;height:705;visibility:visible;mso-wrap-style:square;v-text-anchor:top" coordsize="523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r,l39,9r,l,67,514,705xe" fillcolor="#005196" stroked="f">
              <v:path arrowok="t" o:connecttype="custom" o:connectlocs="523,667;523,609;504,561;485,537;461,523;471,513;495,509;490,461;461,398;413,345;370,331;360,312;379,302;399,288;403,259;379,216;336,177;283,158;211,144;154,149;115,168;106,149;115,134;130,120;135,105;125,91;96,72;72,43;53,24;43,0;39,9;0,67" o:connectangles="0,0,0,0,0,0,0,0,0,0,0,0,0,0,0,0,0,0,0,0,0,0,0,0,0,0,0,0,0,0,0,0"/>
            </v:shape>
            <v:shape id="Freeform 162" o:spid="_x0000_s2074" style="position:absolute;left:9900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" path="m115,187l101,177,86,163,72,158,58,149,38,144r-14,l10,139,,144,5,129r9,-9l24,110r10,-9l43,91,53,86r5,-9l67,77,58,72,48,62,43,57,38,48,34,33,29,24,34,9,43,,158,144r-43,43xe" fillcolor="#005196" stroked="f">
              <v:path arrowok="t" o:connecttype="custom" o:connectlocs="115,187;101,177;86,163;72,158;58,149;38,144;24,144;10,139;0,144;5,129;14,120;24,110;34,101;43,91;53,86;58,77;67,77;58,72;48,62;43,57;38,48;34,33;29,24;34,9;43,0;158,144;115,187" o:connectangles="0,0,0,0,0,0,0,0,0,0,0,0,0,0,0,0,0,0,0,0,0,0,0,0,0,0,0"/>
            </v:shape>
            <v:shape id="Freeform 163" o:spid="_x0000_s2075" style="position:absolute;left:9943;top:14601;width:154;height:197;visibility:visible;mso-wrap-style:square;v-text-anchor:top" coordsize="154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" path="m154,149l144,130r-9,-20l125,91,120,67,115,53r,-24l111,14,115,r-9,10l96,19,87,29,82,43,72,53r-5,9l63,72r,10l58,72,53,62,43,53,39,43,29,38r-10,l10,43,,53,115,197r39,-48xe" fillcolor="#005196" stroked="f">
              <v:path arrowok="t" o:connecttype="custom" o:connectlocs="154,149;144,130;135,110;125,91;120,67;115,53;115,29;111,14;115,0;106,10;96,19;87,29;82,43;72,53;67,62;63,72;63,82;58,72;53,62;43,53;39,43;29,38;19,38;10,43;0,53;115,197;154,149" o:connectangles="0,0,0,0,0,0,0,0,0,0,0,0,0,0,0,0,0,0,0,0,0,0,0,0,0,0,0"/>
            </v:shape>
            <v:shape id="Freeform 164" o:spid="_x0000_s2076" style="position:absolute;left:10068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" path="m29,183l43,164,62,144,77,120,96,101,110,82,120,68,130,53r4,-5l139,39r,-10l139,20,134,10,130,5,120,,110,r-9,10l91,24,77,44,58,68,43,92,24,111,14,130,5,144,,149r29,34xe" fillcolor="#005196" stroked="f">
              <v:path arrowok="t" o:connecttype="custom" o:connectlocs="29,183;43,164;62,144;77,120;96,101;110,82;120,68;130,53;134,48;139,39;139,29;139,20;134,10;130,5;120,0;110,0;101,10;91,24;77,44;58,68;43,92;24,111;14,130;5,144;0,149;29,183" o:connectangles="0,0,0,0,0,0,0,0,0,0,0,0,0,0,0,0,0,0,0,0,0,0,0,0,0,0"/>
            </v:shape>
            <v:shape id="Freeform 165" o:spid="_x0000_s2077" style="position:absolute;left:10082;top:13871;width:687;height:1028;visibility:visible;mso-wrap-style:square;v-text-anchor:top" coordsize="687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<v:path arrowok="t" o:connecttype="custom" o:connectlocs="600,452;543,423;452,610;341,792;168,860;48,816;24,749;87,639;250,552;317,380;250,226;197,216;212,58;346,58;341,164;288,183;312,149;284,111;255,192;346,202;375,53;245,5;168,226;101,394;168,442;197,370;173,365;159,418;120,346;202,245;288,336;250,336;274,456;197,576;82,620;5,706;20,845;111,922;260,941;404,864;495,792;543,792;432,855;346,927;351,1013;447,965;500,960;552,1013;624,927;581,855;639,821;624,744;610,706;648,653;668,548;605,572;533,658;509,653;581,581" o:connectangles="0,0,0,0,0,0,0,0,0,0,0,0,0,0,0,0,0,0,0,0,0,0,0,0,0,0,0,0,0,0,0,0,0,0,0,0,0,0,0,0,0,0,0,0,0,0,0,0,0,0,0,0,0,0,0,0,0,0,0"/>
            </v:shape>
            <v:shape id="Freeform 166" o:spid="_x0000_s2078" style="position:absolute;left:10241;top:14433;width:144;height:96;visibility:visible;mso-wrap-style:square;v-text-anchor:top" coordsize="144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" path="m,43l9,62,24,72,43,86r19,5l81,96r24,l125,96r19,-5l129,82,115,77,101,67,86,62,77,53,72,38,67,24,72,,,43xe" fillcolor="#005196" stroked="f">
              <v:path arrowok="t" o:connecttype="custom" o:connectlocs="0,43;9,62;24,72;43,86;62,91;81,96;105,96;125,96;144,91;129,82;115,77;101,67;86,62;77,53;72,38;67,24;72,0;0,43" o:connectangles="0,0,0,0,0,0,0,0,0,0,0,0,0,0,0,0,0,0"/>
            </v:shape>
            <v:shape id="Freeform 167" o:spid="_x0000_s2079" style="position:absolute;left:10178;top:14529;width:68;height:77;visibility:visible;mso-wrap-style:square;v-text-anchor:top" coordsize="68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" path="m5,62l15,72r9,l34,77r5,l44,77r9,-5l58,72,63,62,68,48r,-10l58,24,53,10,48,5,44,,34,,29,,20,5r-5,l10,10,5,14,,24,,38,,53r5,9xe" fillcolor="#005196" stroked="f">
              <v:path arrowok="t" o:connecttype="custom" o:connectlocs="5,62;15,72;24,72;34,77;39,77;44,77;53,72;58,72;63,62;68,48;68,38;58,24;53,10;48,5;44,0;34,0;29,0;20,5;15,5;10,10;5,14;0,24;0,38;0,53;5,62" o:connectangles="0,0,0,0,0,0,0,0,0,0,0,0,0,0,0,0,0,0,0,0,0,0,0,0,0"/>
            </v:shape>
            <v:shape id="Freeform 168" o:spid="_x0000_s2080" style="position:absolute;left:10241;top:12849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<v:path arrowok="t" o:connecttype="custom" o:connectlocs="417,1339;417,1210;393,1075;341,950;254,859;187,816;225,816;269,826;321,816;360,778;326,720;365,710;437,662;475,600;470,566;403,538;317,586;341,547;403,427;417,341;389,331;317,379;278,461;259,470;269,336;312,216;345,125;360,106;365,168;413,182;451,168;475,120;475,58;432,10;360,14;283,96;235,187;216,413;192,614;125,706;62,706;33,653;53,595;91,590;120,629;120,562;134,528;120,480;81,494;38,542;5,648;29,797;96,878;163,931;245,1051;312,1214;317,1488;350,1445;379,1421" o:connectangles="0,0,0,0,0,0,0,0,0,0,0,0,0,0,0,0,0,0,0,0,0,0,0,0,0,0,0,0,0,0,0,0,0,0,0,0,0,0,0,0,0,0,0,0,0,0,0,0,0,0,0,0,0,0,0,0,0,0,0"/>
            </v:shape>
            <v:shape id="Freeform 169" o:spid="_x0000_s2081" style="position:absolute;left:10505;top:14841;width:254;height:811;visibility:visible;mso-wrap-style:square;v-text-anchor:top" coordsize="254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" path="m,53r48,62l81,187r34,77l139,346r19,86l163,523r,96l153,710r82,101l249,730r5,-92l254,542,249,442,235,341,211,240,182,149,144,62r-5,l129,62,115,58,105,53,96,48,86,34,77,24,62,5,57,,48,,43,5,33,14,29,29,19,38,9,48,,53xe" fillcolor="#005196" stroked="f">
              <v:path arrowok="t" o:connecttype="custom" o:connectlocs="0,53;48,115;81,187;115,264;139,346;158,432;163,523;163,619;153,710;235,811;249,730;254,638;254,542;249,442;235,341;211,240;182,149;144,62;139,62;129,62;115,58;105,53;96,48;86,34;77,24;62,5;57,0;48,0;43,5;33,14;29,29;19,38;9,48;0,53" o:connectangles="0,0,0,0,0,0,0,0,0,0,0,0,0,0,0,0,0,0,0,0,0,0,0,0,0,0,0,0,0,0,0,0,0,0"/>
            </v:shape>
            <v:shape id="Freeform 170" o:spid="_x0000_s2082" style="position:absolute;left:2292;top:1703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" path="m,140l19,120,34,96,53,77,67,58,82,39,96,24,106,10r4,-5l115,r10,l134,r5,5l149,15r,9l149,34,139,44r-9,19l110,82,96,101,77,125,58,144,43,159r-9,14l29,173,,140xe" fillcolor="#005196" stroked="f">
              <v:path arrowok="t" o:connecttype="custom" o:connectlocs="0,140;19,120;34,96;53,77;67,58;82,39;96,24;106,10;110,5;115,0;125,0;134,0;139,5;149,15;149,24;149,34;139,44;130,63;110,82;96,101;77,125;58,144;43,159;34,173;29,173;0,140" o:connectangles="0,0,0,0,0,0,0,0,0,0,0,0,0,0,0,0,0,0,0,0,0,0,0,0,0,0"/>
            </v:shape>
            <v:shape id="Freeform 171" o:spid="_x0000_s2083" style="position:absolute;left:2258;top:1003;width:816;height:854;visibility:visible;mso-wrap-style:square;v-text-anchor:top" coordsize="816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,l548,542,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<v:path arrowok="t" o:connecttype="custom" o:connectlocs="452,105;476,177;327,292;183,432;130,648;164,796;216,825;308,753;375,542;514,460;644,556;720,624;792,460;711,417;682,513;720,489;696,547;648,504;692,393;802,422;783,614;600,691;471,705;500,604;543,633;509,628;485,691;581,681;620,566;557,532;524,523;413,532;322,753;140,830;68,528;125,350;183,240;178,201;68,432;0,369;68,273;29,220;15,120;101,86;140,100;178,52;240,105;264,57;317,43;370,0;336,124;274,211;308,192;375,110" o:connectangles="0,0,0,0,0,0,0,0,0,0,0,0,0,0,0,0,0,0,0,0,0,0,0,0,0,0,0,0,0,0,0,0,0,0,0,0,0,0,0,0,0,0,0,0,0,0,0,0,0,0,0,0,0,0"/>
            </v:shape>
            <v:shape id="Freeform 172" o:spid="_x0000_s2084" style="position:absolute;left:2546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" path="m39,182l29,173,20,153,10,134,5,105,,81,,53,,29,5,r5,19l20,43r4,14l29,77r5,9l44,96r14,l77,91,39,182xe" fillcolor="#005196" stroked="f">
              <v:path arrowok="t" o:connecttype="custom" o:connectlocs="39,182;29,173;20,153;10,134;5,105;0,81;0,53;0,29;5,0;10,19;20,43;24,57;29,77;34,86;44,96;58,96;77,91;39,182" o:connectangles="0,0,0,0,0,0,0,0,0,0,0,0,0,0,0,0,0,0"/>
            </v:shape>
            <v:shape id="Freeform 173" o:spid="_x0000_s2085" style="position:absolute;left:2484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" path="m14,77l5,53,,39,5,20,14,5,24,,34,5r14,5l58,20r4,9l62,48,58,63,53,77,43,82r-9,5l24,82,14,77xe" fillcolor="#005196" stroked="f">
              <v:path arrowok="t" o:connecttype="custom" o:connectlocs="14,77;5,53;0,39;5,20;14,5;24,0;34,5;48,10;58,20;62,29;62,48;58,63;53,77;43,82;34,87;24,82;14,77" o:connectangles="0,0,0,0,0,0,0,0,0,0,0,0,0,0,0,0,0"/>
            </v:shape>
            <v:shape id="Freeform 174" o:spid="_x0000_s2086" style="position:absolute;left:2700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<v:path arrowok="t" o:connecttype="custom" o:connectlocs="154,91;298,110;432,187;523,336;533,302;547,192;600,182;624,158;682,53;730,9;758,115;710,249;816,125;922,91;922,158;845,259;797,293;874,283;936,273;1003,240;1066,182;1104,182;1118,163;1085,168;1051,139;1051,67;1094,19;1162,38;1190,129;1118,264;1013,326;888,345;773,355;682,379;629,456;638,557;706,561;715,499;701,461;734,465;754,470;778,446;806,461;782,528;734,590;648,614;552,581;475,465;408,365;331,293;245,235;125,206;14,201;48,153" o:connectangles="0,0,0,0,0,0,0,0,0,0,0,0,0,0,0,0,0,0,0,0,0,0,0,0,0,0,0,0,0,0,0,0,0,0,0,0,0,0,0,0,0,0,0,0,0,0,0,0,0,0,0,0,0,0"/>
            </v:shape>
            <v:shape id="Freeform 175" o:spid="_x0000_s2087" style="position:absolute;left:1654;top:1012;width:643;height:317;visibility:visible;mso-wrap-style:square;v-text-anchor:top" coordsize="643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<v:path arrowok="t" o:connecttype="custom" o:connectlocs="604,317;580,288;552,264;523,235;494,216;465,192;432,178;398,159;364,144;336,135;297,125;264,115;225,111;187,111;153,111;115,120;76,125;0,29;28,19;62,10;100,5;134,0;172,0;211,0;254,5;292,10;331,19;374,29;412,39;451,53;489,72;528,91;561,115;595,139;595,149;595,159;600,173;600,187;609,202;614,211;628,226;638,240;643,250;643,259;638,269;633,274;624,283;614,298;604,307;604,317" o:connectangles="0,0,0,0,0,0,0,0,0,0,0,0,0,0,0,0,0,0,0,0,0,0,0,0,0,0,0,0,0,0,0,0,0,0,0,0,0,0,0,0,0,0,0,0,0,0,0,0,0,0"/>
            </v:shape>
            <v:shape id="Freeform 176" o:spid="_x0000_s2088" style="position:absolute;left:1769;top:1171;width:561;height:652;visibility:visible;mso-wrap-style:square;v-text-anchor:top" coordsize="561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<v:path arrowok="t" o:connecttype="custom" o:connectlocs="0,14;29,4;53,0;77,0;96,9;110,19;125,33;134,48;139,62;144,76;149,81;149,67;149,43;158,33;173,33;192,43;221,57;245,76;269,105;288,134;293,168;297,192;307,206;312,206;317,192;321,177;326,168;336,153;345,148;355,148;374,158;393,177;413,211;422,235;432,264;437,302;441,340;446,384;446,427;441,465;432,489;427,513;441,532;451,518;461,499;470,489;485,480;489,494;499,513;509,532;518,547;528,566;537,576;547,585;552,590;561,595;561,600;557,600;552,600;509,652;0,14" o:connectangles="0,0,0,0,0,0,0,0,0,0,0,0,0,0,0,0,0,0,0,0,0,0,0,0,0,0,0,0,0,0,0,0,0,0,0,0,0,0,0,0,0,0,0,0,0,0,0,0,0,0,0,0,0,0,0,0,0,0,0,0,0"/>
            </v:shape>
            <v:shape id="Freeform 177" o:spid="_x0000_s2089" style="position:absolute;left:1754;top:1185;width:524;height:706;visibility:visible;mso-wrap-style:square;v-text-anchor:top" coordsize="524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,l524,638,15,xe" fillcolor="#005196" stroked="f">
              <v:path arrowok="t" o:connecttype="custom" o:connectlocs="5,34;5,96;20,139;39,168;63,182;58,187;29,197;34,240;63,307;111,360;159,374;164,389;144,403;125,418;120,446;144,490;188,528;240,547;312,562;375,552;413,538;423,562;408,571;399,586;389,600;399,614;428,634;456,658;471,682;480,706;485,696;524,638" o:connectangles="0,0,0,0,0,0,0,0,0,0,0,0,0,0,0,0,0,0,0,0,0,0,0,0,0,0,0,0,0,0,0,0"/>
            </v:shape>
            <v:shape id="Freeform 178" o:spid="_x0000_s2090" style="position:absolute;left:2330;top:1843;width:164;height:192;visibility:visible;mso-wrap-style:square;v-text-anchor:top" coordsize="164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" path="m44,l58,14,72,24r15,9l106,43r14,5l135,48r14,4l164,48,154,62,144,72r-9,9l125,91r-9,9l106,110r-5,5l92,115r9,5l111,129r9,5l125,144r5,14l130,168r-5,14l120,192,,48,44,xe" fillcolor="#005196" stroked="f">
              <v:path arrowok="t" o:connecttype="custom" o:connectlocs="44,0;58,14;72,24;87,33;106,43;120,48;135,48;149,52;164,48;154,62;144,72;135,81;125,91;116,100;106,110;101,115;92,115;101,120;111,129;120,134;125,144;130,158;130,168;125,182;120,192;0,48;44,0" o:connectangles="0,0,0,0,0,0,0,0,0,0,0,0,0,0,0,0,0,0,0,0,0,0,0,0,0,0,0"/>
            </v:shape>
            <v:shape id="Freeform 179" o:spid="_x0000_s2091" style="position:absolute;left:2297;top:1891;width:149;height:196;visibility:visible;mso-wrap-style:square;v-text-anchor:top" coordsize="149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" path="m,52l9,72,19,86r5,24l29,129r4,15l38,168r,14l38,196r5,-9l53,177r9,-9l72,153r5,-9l86,134r5,-10l91,115r,9l101,134r4,10l115,153r5,5l129,158r10,-5l149,144,33,,,52xe" fillcolor="#005196" stroked="f">
              <v:path arrowok="t" o:connecttype="custom" o:connectlocs="0,52;9,72;19,86;24,110;29,129;33,144;38,168;38,182;38,196;43,187;53,177;62,168;72,153;77,144;86,134;91,124;91,115;91,124;101,134;105,144;115,153;120,158;129,158;139,153;149,144;33,0;0,52" o:connectangles="0,0,0,0,0,0,0,0,0,0,0,0,0,0,0,0,0,0,0,0,0,0,0,0,0,0,0"/>
            </v:shape>
            <v:shape id="Freeform 180" o:spid="_x0000_s2092" style="position:absolute;left:2182;top:1843;width:139;height:182;visibility:visible;mso-wrap-style:square;v-text-anchor:top" coordsize="139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" path="m110,l96,19,81,43,62,62,48,81,33,100,19,115,9,129r-5,5l,139r,9l4,163r,9l14,177r5,5l28,182,38,172,52,158,67,139,81,115,100,91,115,67,129,52,139,38r,-5l110,xe" fillcolor="#005196" stroked="f">
              <v:path arrowok="t" o:connecttype="custom" o:connectlocs="110,0;96,19;81,43;62,62;48,81;33,100;19,115;9,129;4,134;0,139;0,148;4,163;4,172;14,177;19,182;28,182;38,172;52,158;67,139;81,115;100,91;115,67;129,52;139,38;139,33;110,0" o:connectangles="0,0,0,0,0,0,0,0,0,0,0,0,0,0,0,0,0,0,0,0,0,0,0,0,0,0"/>
            </v:shape>
            <v:shape id="Freeform 181" o:spid="_x0000_s2093" style="position:absolute;left:1625;top:1790;width:681;height:1027;visibility:visible;mso-wrap-style:square;v-text-anchor:top" coordsize="681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<v:path arrowok="t" o:connecttype="custom" o:connectlocs="86,576;139,605;230,417;341,240;513,168;633,211;657,278;600,389;432,475;369,653;432,801;489,811;470,969;341,969;341,864;393,845;369,878;403,917;427,835;341,825;312,974;441,1022;518,797;585,633;513,581;485,657;513,662;528,609;561,681;485,782;398,691;432,691;408,571;485,456;600,408;677,321;662,182;576,105;422,91;278,163;187,235;139,235;249,173;341,96;331,19;235,62;187,67;129,14;57,96;105,173;43,211;62,283;72,326;33,374;19,480;81,461;149,365;173,374;101,446" o:connectangles="0,0,0,0,0,0,0,0,0,0,0,0,0,0,0,0,0,0,0,0,0,0,0,0,0,0,0,0,0,0,0,0,0,0,0,0,0,0,0,0,0,0,0,0,0,0,0,0,0,0,0,0,0,0,0,0,0,0,0"/>
            </v:shape>
            <v:shape id="Freeform 182" o:spid="_x0000_s2094" style="position:absolute;left:2004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" path="m149,52l134,38,120,24,106,14,86,9,62,4,43,,19,4,,9,14,19r15,5l43,28,58,38r9,10l72,62r5,14l72,96,149,52xe" fillcolor="#005196" stroked="f">
              <v:path arrowok="t" o:connecttype="custom" o:connectlocs="149,52;134,38;120,24;106,14;86,9;62,4;43,0;19,4;0,9;14,19;29,24;43,28;58,38;67,48;72,62;77,76;72,96;149,52" o:connectangles="0,0,0,0,0,0,0,0,0,0,0,0,0,0,0,0,0,0"/>
            </v:shape>
            <v:shape id="Freeform 183" o:spid="_x0000_s2095" style="position:absolute;left:2143;top:2083;width:72;height:76;visibility:visible;mso-wrap-style:square;v-text-anchor:top" coordsize="72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" path="m63,14l53,4,43,4,39,,29,,24,,19,4r-9,l10,14,,28,5,38r5,14l19,67r5,5l29,76r5,l39,76r9,-4l53,72r5,-5l63,62,67,52,72,38r,-14l63,14xe" fillcolor="#005196" stroked="f">
              <v:path arrowok="t" o:connecttype="custom" o:connectlocs="63,14;53,4;43,4;39,0;29,0;24,0;19,4;10,4;10,14;0,28;5,38;10,52;19,67;24,72;29,76;34,76;39,76;48,72;53,72;58,67;63,62;67,52;72,38;72,24;63,14" o:connectangles="0,0,0,0,0,0,0,0,0,0,0,0,0,0,0,0,0,0,0,0,0,0,0,0,0"/>
            </v:shape>
            <v:shape id="Freeform 184" o:spid="_x0000_s2096" style="position:absolute;left:1654;top:2351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<v:path arrowok="t" o:connecttype="custom" o:connectlocs="76,149;81,279;105,413;158,538;240,634;307,672;273,672;225,663;177,672;139,711;172,768;129,778;57,826;19,888;24,927;96,951;182,903;153,941;96,1061;76,1152;110,1157;177,1109;220,1028;235,1023;225,1152;182,1277;148,1364;134,1388;129,1320;81,1306;48,1320;19,1368;24,1431;62,1479;134,1474;211,1392;259,1301;283,1076;302,874;369,788;436,783;460,836;441,893;403,898;374,860;379,927;360,965;374,1008;412,994;456,946;489,840;470,692;403,610;331,557;249,437;182,274;177,0;144,44;115,68" o:connectangles="0,0,0,0,0,0,0,0,0,0,0,0,0,0,0,0,0,0,0,0,0,0,0,0,0,0,0,0,0,0,0,0,0,0,0,0,0,0,0,0,0,0,0,0,0,0,0,0,0,0,0,0,0,0,0,0,0,0,0"/>
            </v:shape>
            <v:shape id="Freeform 185" o:spid="_x0000_s2097" style="position:absolute;left:1630;top:1041;width:254;height:806;visibility:visible;mso-wrap-style:square;v-text-anchor:top" coordsize="254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<v:path arrowok="t" o:connecttype="custom" o:connectlocs="254,754;211,691;172,619;139,542;115,461;100,370;91,278;91,187;100,96;24,0;9,82;0,173;0,269;9,365;24,466;43,566;72,658;110,744;120,744;129,744;139,749;148,754;158,758;172,768;182,782;192,802;201,806;206,806;216,802;220,792;230,778;235,768;244,758;254,754" o:connectangles="0,0,0,0,0,0,0,0,0,0,0,0,0,0,0,0,0,0,0,0,0,0,0,0,0,0,0,0,0,0,0,0,0,0"/>
            </v:shape>
            <v:rect id="Rectangle 186" o:spid="_x0000_s2098" style="position:absolute;left:1759;top:4055;width:82;height:8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" fillcolor="#005196" stroked="f"/>
            <v:rect id="Rectangle 187" o:spid="_x0000_s2099" style="position:absolute;left:4087;top:1166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" fillcolor="#005196" stroked="f"/>
            <v:shape id="Freeform 188" o:spid="_x0000_s2100" style="position:absolute;left:2326;top:14812;width:144;height:173;visibility:visible;mso-wrap-style:square;v-text-anchor:top" coordsize="144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" path="m,34l14,53,33,77,48,96r14,19l76,135r15,14l100,163r5,5l115,173r5,l129,168r5,l144,159r,-10l144,139,134,125,124,111,110,91,91,72,72,53,52,29,38,15,28,,24,,,34xe" fillcolor="#005196" stroked="f">
              <v:path arrowok="t" o:connecttype="custom" o:connectlocs="0,34;14,53;33,77;48,96;62,115;76,135;91,149;100,163;105,168;115,173;120,173;129,168;134,168;144,159;144,149;144,139;134,125;124,111;110,91;91,72;72,53;52,29;38,15;28,0;24,0;0,34" o:connectangles="0,0,0,0,0,0,0,0,0,0,0,0,0,0,0,0,0,0,0,0,0,0,0,0,0,0"/>
            </v:shape>
            <v:shape id="Freeform 189" o:spid="_x0000_s2101" style="position:absolute;left:2287;top:14831;width:816;height:855;visibility:visible;mso-wrap-style:square;v-text-anchor:top" coordsize="816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<v:path arrowok="t" o:connecttype="custom" o:connectlocs="456,744;480,677;327,562;187,423;130,207;163,58;216,29;307,101;375,312;519,394;643,293;720,231;792,394;711,432;682,341;720,365;701,308;653,351;691,461;802,432;783,240;600,164;471,149;499,250;543,221;509,221;490,168;581,168;619,288;557,317;523,332;413,322;322,96;144,24;67,322;125,500;183,615;178,653;67,423;0,480;67,581;29,634;15,730;101,768;139,754;178,802;240,744;264,792;317,812;370,855;341,725;274,644;307,663;375,744" o:connectangles="0,0,0,0,0,0,0,0,0,0,0,0,0,0,0,0,0,0,0,0,0,0,0,0,0,0,0,0,0,0,0,0,0,0,0,0,0,0,0,0,0,0,0,0,0,0,0,0,0,0,0,0,0,0"/>
            </v:shape>
            <v:shape id="Freeform 190" o:spid="_x0000_s2102" style="position:absolute;left:2575;top:15028;width:77;height:183;visibility:visible;mso-wrap-style:square;v-text-anchor:top" coordsize="7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" path="m43,l29,10,19,29,10,48,5,77,,101r,29l5,154r,29l15,159r4,-15l24,125r5,-19l39,91r9,-4l58,87r19,l43,xe" fillcolor="#005196" stroked="f">
              <v:path arrowok="t" o:connecttype="custom" o:connectlocs="43,0;29,10;19,29;10,48;5,77;0,101;0,130;5,154;5,183;15,159;19,144;24,125;29,106;39,91;48,87;58,87;77,87;43,0" o:connectangles="0,0,0,0,0,0,0,0,0,0,0,0,0,0,0,0,0,0"/>
            </v:shape>
            <v:shape id="Freeform 191" o:spid="_x0000_s2103" style="position:absolute;left:2518;top:14947;width:57;height:86;visibility:visible;mso-wrap-style:square;v-text-anchor:top" coordsize="57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" path="m9,9l,28,,48,,67,9,81r10,5l33,81,43,76r9,-9l57,52r,-14l52,24,48,9,43,4,28,,19,,9,9xe" fillcolor="#005196" stroked="f">
              <v:path arrowok="t" o:connecttype="custom" o:connectlocs="9,9;0,28;0,48;0,67;9,81;19,86;33,81;43,76;52,67;57,52;57,38;52,24;48,9;43,4;28,0;19,0;9,9" o:connectangles="0,0,0,0,0,0,0,0,0,0,0,0,0,0,0,0,0"/>
            </v:shape>
            <v:shape id="Freeform 192" o:spid="_x0000_s2104" style="position:absolute;left:2729;top:15028;width:1195;height:615;visibility:visible;mso-wrap-style:square;v-text-anchor:top" coordsize="1195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<v:path arrowok="t" o:connecttype="custom" o:connectlocs="153,523;297,499;432,423;523,274;537,317;547,423;600,432;624,456;681,562;729,605;763,499;710,370;816,490;921,523;921,451;849,355;801,317;873,331;941,341;1003,375;1065,432;1104,432;1118,451;1085,447;1051,475;1051,547;1099,595;1161,576;1195,485;1118,355;1013,288;893,269;773,259;681,231;629,154;638,58;705,53;720,111;701,154;739,149;758,144;777,168;811,154;787,82;734,24;653,0;552,34;475,149;408,250;336,322;245,379;125,403;14,413;53,461" o:connectangles="0,0,0,0,0,0,0,0,0,0,0,0,0,0,0,0,0,0,0,0,0,0,0,0,0,0,0,0,0,0,0,0,0,0,0,0,0,0,0,0,0,0,0,0,0,0,0,0,0,0,0,0,0,0"/>
            </v:shape>
            <v:shape id="Freeform 193" o:spid="_x0000_s2105" style="position:absolute;left:168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<v:path arrowok="t" o:connecttype="custom" o:connectlocs="605,0;581,29;552,53;528,82;500,101;466,125;437,144;404,159;370,173;336,183;298,192;264,202;226,202;192,207;154,202;116,197;77,192;0,288;34,298;68,308;101,312;140,317;173,317;216,317;255,312;293,308;332,298;375,288;413,279;452,264;490,245;528,226;567,202;596,178;596,168;596,159;600,144;605,130;610,120;615,106;629,92;644,77;648,68;648,58;644,48;634,39;624,29;615,24;610,10;605,0" o:connectangles="0,0,0,0,0,0,0,0,0,0,0,0,0,0,0,0,0,0,0,0,0,0,0,0,0,0,0,0,0,0,0,0,0,0,0,0,0,0,0,0,0,0,0,0,0,0,0,0,0,0"/>
            </v:shape>
            <v:shape id="Freeform 194" o:spid="_x0000_s2106" style="position:absolute;left:1798;top:14865;width:566;height:653;visibility:visible;mso-wrap-style:square;v-text-anchor:top" coordsize="566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r,l508,,,638xe" fillcolor="#005196" stroked="f">
              <v:path arrowok="t" o:connecttype="custom" o:connectlocs="0,638;28,648;52,653;76,653;96,643;115,629;124,619;134,605;139,595;144,576;148,571;153,586;153,610;158,619;172,619;196,610;220,595;244,576;268,552;288,518;297,485;302,461;307,446;312,446;316,461;321,475;326,485;336,499;345,504;360,504;374,494;393,475;412,442;422,422;432,389;441,350;446,312;446,269;446,226;441,192;436,163;427,139;441,120;451,139;460,154;470,163;484,173;489,158;499,139;508,120;518,106;528,86;537,77;547,67;556,58;566,58;561,53;556,53;556,53;508,0;0,638" o:connectangles="0,0,0,0,0,0,0,0,0,0,0,0,0,0,0,0,0,0,0,0,0,0,0,0,0,0,0,0,0,0,0,0,0,0,0,0,0,0,0,0,0,0,0,0,0,0,0,0,0,0,0,0,0,0,0,0,0,0,0,0,0"/>
            </v:shape>
            <v:shape id="Freeform 195" o:spid="_x0000_s2107" style="position:absolute;left:1788;top:14798;width:518;height:705;visibility:visible;mso-wrap-style:square;v-text-anchor:top" coordsize="5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,l518,67,10,705xe" fillcolor="#005196" stroked="f">
              <v:path arrowok="t" o:connecttype="custom" o:connectlocs="0,667;0,609;14,561;38,537;62,523;53,513;24,509;34,461;62,398;106,345;154,331;163,312;139,302;125,288;120,259;139,216;187,177;240,158;307,144;370,149;408,168;418,149;403,134;394,120;384,105;394,91;422,72;451,43;470,24;475,0;480,9;518,67" o:connectangles="0,0,0,0,0,0,0,0,0,0,0,0,0,0,0,0,0,0,0,0,0,0,0,0,0,0,0,0,0,0,0,0"/>
            </v:shape>
            <v:shape id="Freeform 196" o:spid="_x0000_s2108" style="position:absolute;left:2364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" path="m38,187l53,177,67,163r19,-5l101,149r14,-5l130,144r14,-5l158,144r-9,-15l139,120r-9,-10l125,101,115,91r-9,-5l96,77r-5,l96,72,106,62r9,-5l120,48r5,-15l125,24,120,9,115,,,144r38,43xe" fillcolor="#005196" stroked="f">
              <v:path arrowok="t" o:connecttype="custom" o:connectlocs="38,187;53,177;67,163;86,158;101,149;115,144;130,144;144,139;158,144;149,129;139,120;130,110;125,101;115,91;106,86;96,77;91,77;96,72;106,62;115,57;120,48;125,33;125,24;120,9;115,0;0,144;38,187" o:connectangles="0,0,0,0,0,0,0,0,0,0,0,0,0,0,0,0,0,0,0,0,0,0,0,0,0,0,0"/>
            </v:shape>
            <v:shape id="Freeform 197" o:spid="_x0000_s2109" style="position:absolute;left:2326;top:14601;width:153;height:197;visibility:visible;mso-wrap-style:square;v-text-anchor:top" coordsize="153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" path="m,149l9,130,19,110,24,91,33,67,38,53r,-24l38,14,38,,48,10r4,9l62,29,72,43r9,10l86,62r5,10l91,82,96,72r4,-10l105,53,115,43r9,-5l134,38r10,5l153,53,38,197,,149xe" fillcolor="#005196" stroked="f">
              <v:path arrowok="t" o:connecttype="custom" o:connectlocs="0,149;9,130;19,110;24,91;33,67;38,53;38,29;38,14;38,0;48,10;52,19;62,29;72,43;81,53;86,62;91,72;91,82;96,72;100,62;105,53;115,43;124,38;134,38;144,43;153,53;38,197;0,149" o:connectangles="0,0,0,0,0,0,0,0,0,0,0,0,0,0,0,0,0,0,0,0,0,0,0,0,0,0,0"/>
            </v:shape>
            <v:shape id="Freeform 198" o:spid="_x0000_s2110" style="position:absolute;left:2215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" path="m111,183l91,164,77,144,58,120,43,101,29,82,15,68,5,53,,48,,39,,29,,20,5,10,10,5,15,r9,l34,10,48,24,63,44,77,68,96,92r15,19l125,130r10,14l139,149r-28,34xe" fillcolor="#005196" stroked="f">
              <v:path arrowok="t" o:connecttype="custom" o:connectlocs="111,183;91,164;77,144;58,120;43,101;29,82;15,68;5,53;0,48;0,39;0,29;0,20;5,10;10,5;15,0;24,0;34,10;48,24;63,44;77,68;96,92;111,111;125,130;135,144;139,149;111,183" o:connectangles="0,0,0,0,0,0,0,0,0,0,0,0,0,0,0,0,0,0,0,0,0,0,0,0,0,0"/>
            </v:shape>
            <v:shape id="Freeform 199" o:spid="_x0000_s2111" style="position:absolute;left:1654;top:13871;width:681;height:1028;visibility:visible;mso-wrap-style:square;v-text-anchor:top" coordsize="681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<v:path arrowok="t" o:connecttype="custom" o:connectlocs="86,452;139,423;230,610;345,792;518,860;638,816;662,749;600,639;432,552;369,380;436,226;489,216;470,58;340,58;345,164;398,183;374,149;403,111;427,192;340,202;312,53;441,5;518,226;585,394;518,442;484,370;513,365;528,418;561,346;484,245;398,336;432,336;412,456;489,576;604,620;676,706;662,845;576,922;422,941;278,864;192,792;144,792;254,855;340,927;331,1013;235,965;187,960;129,1013;57,927;105,855;43,821;62,744;76,706;33,653;19,548;81,572;148,658;172,653;100,581" o:connectangles="0,0,0,0,0,0,0,0,0,0,0,0,0,0,0,0,0,0,0,0,0,0,0,0,0,0,0,0,0,0,0,0,0,0,0,0,0,0,0,0,0,0,0,0,0,0,0,0,0,0,0,0,0,0,0,0,0,0,0"/>
            </v:shape>
            <v:shape id="Freeform 200" o:spid="_x0000_s2112" style="position:absolute;left:2033;top:14433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" path="m149,43l139,62,125,72,105,86,86,91,67,96r-24,l19,96,,91,19,82,33,77,48,67r9,-5l72,53,77,38r,-14l72,r77,43xe" fillcolor="#005196" stroked="f">
              <v:path arrowok="t" o:connecttype="custom" o:connectlocs="149,43;139,62;125,72;105,86;86,91;67,96;43,96;19,96;0,91;19,82;33,77;48,67;57,62;72,53;77,38;77,24;72,0;149,43" o:connectangles="0,0,0,0,0,0,0,0,0,0,0,0,0,0,0,0,0,0"/>
            </v:shape>
            <v:shape id="Freeform 201" o:spid="_x0000_s2113" style="position:absolute;left:2177;top:14529;width:67;height:77;visibility:visible;mso-wrap-style:square;v-text-anchor:top" coordsize="67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" path="m57,62l48,72r-5,l33,77r-4,l19,77,14,72r-5,l5,62,,48,,38,5,24,14,10,19,5,24,r9,l38,r5,5l48,5r9,5l57,14r5,10l67,38r,15l57,62xe" fillcolor="#005196" stroked="f">
              <v:path arrowok="t" o:connecttype="custom" o:connectlocs="57,62;48,72;43,72;33,77;29,77;19,77;14,72;9,72;5,62;0,48;0,38;5,24;14,10;19,5;24,0;33,0;38,0;43,5;48,5;57,10;57,14;62,24;67,38;67,53;57,62" o:connectangles="0,0,0,0,0,0,0,0,0,0,0,0,0,0,0,0,0,0,0,0,0,0,0,0,0"/>
            </v:shape>
            <v:shape id="Freeform 202" o:spid="_x0000_s2114" style="position:absolute;left:1687;top:12849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<v:path arrowok="t" o:connecttype="custom" o:connectlocs="77,1339;77,1210;101,1075;154,950;235,859;303,816;269,816;226,826;173,816;135,778;168,720;125,710;53,662;19,600;24,566;91,538;178,586;154,547;91,427;77,341;106,331;173,379;216,461;231,470;221,336;183,216;149,125;135,106;125,168;82,182;43,168;15,120;19,58;58,10;130,14;211,96;255,187;279,413;298,614;365,706;432,706;456,653;442,595;403,590;370,629;375,562;355,528;370,480;408,494;451,542;490,648;466,797;399,878;327,931;245,1051;178,1214;173,1488;139,1445;111,1421" o:connectangles="0,0,0,0,0,0,0,0,0,0,0,0,0,0,0,0,0,0,0,0,0,0,0,0,0,0,0,0,0,0,0,0,0,0,0,0,0,0,0,0,0,0,0,0,0,0,0,0,0,0,0,0,0,0,0,0,0,0,0"/>
            </v:shape>
            <v:shape id="Freeform 203" o:spid="_x0000_s2115" style="position:absolute;left:1663;top:14841;width:250;height:811;visibility:visible;mso-wrap-style:square;v-text-anchor:top" coordsize="25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" path="m250,53r-43,62l168,187r-29,77l111,346,96,432r-9,91l87,619r9,91l19,811,5,730,,638,,542,5,442,19,341,39,240,72,149,106,62r9,l125,62r10,-4l144,53r15,-5l168,34,178,24,192,5,197,r10,l211,5r10,9l226,29r9,9l240,48r10,5xe" fillcolor="#005196" stroked="f">
              <v:path arrowok="t" o:connecttype="custom" o:connectlocs="250,53;207,115;168,187;139,264;111,346;96,432;87,523;87,619;96,710;19,811;5,730;0,638;0,542;5,442;19,341;39,240;72,149;106,62;115,62;125,62;135,58;144,53;159,48;168,34;178,24;192,5;197,0;207,0;211,5;221,14;226,29;235,38;240,48;250,53" o:connectangles="0,0,0,0,0,0,0,0,0,0,0,0,0,0,0,0,0,0,0,0,0,0,0,0,0,0,0,0,0,0,0,0,0,0"/>
            </v:shape>
            <v:rect id="Rectangle 204" o:spid="_x0000_s2116" style="position:absolute;left:4087;top:15470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" fillcolor="#005196" stroked="f"/>
            <v:rect id="Rectangle 205" o:spid="_x0000_s2117" style="position:absolute;left:10558;top:4118;width:86;height:8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" fillcolor="#005196" stroked="f"/>
            <w10:wrap anchorx="page"/>
          </v:group>
        </w:pict>
      </w:r>
    </w:p>
    <w:p w14:paraId="75049D40" w14:textId="63C889AB" w:rsidR="00C110EB" w:rsidRDefault="00C110EB" w:rsidP="007B1735">
      <w:pPr>
        <w:spacing w:before="80" w:after="80" w:line="240" w:lineRule="auto"/>
        <w:ind w:right="9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513238F" w14:textId="3A11A5C7" w:rsidR="007B1735" w:rsidRDefault="007B1735" w:rsidP="007B1735">
      <w:pPr>
        <w:spacing w:before="80" w:after="80" w:line="240" w:lineRule="auto"/>
        <w:ind w:left="1440" w:right="9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</w:t>
      </w:r>
      <w:r w:rsidRPr="007B1735">
        <w:rPr>
          <w:rFonts w:ascii="Times New Roman" w:hAnsi="Times New Roman" w:cs="Times New Roman"/>
          <w:bCs/>
          <w:sz w:val="28"/>
          <w:szCs w:val="28"/>
        </w:rPr>
        <w:t>B Ộ LAO ĐỘNG THƯƠNG BINH VÀ XÃ HỘI</w:t>
      </w:r>
    </w:p>
    <w:p w14:paraId="52119BC8" w14:textId="2872F6CB" w:rsidR="007B1735" w:rsidRDefault="007B1735" w:rsidP="007B1735">
      <w:pPr>
        <w:spacing w:before="80" w:after="80" w:line="240" w:lineRule="auto"/>
        <w:ind w:right="90" w:firstLine="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TRƯỜNG CAO ĐẲNG CÔNG NGHỆ THÔNG TIN TP.HCM</w:t>
      </w:r>
    </w:p>
    <w:p w14:paraId="5D728024" w14:textId="0BDFD546" w:rsidR="007B1735" w:rsidRPr="007B1735" w:rsidRDefault="007B1735" w:rsidP="007B1735">
      <w:pPr>
        <w:spacing w:before="80" w:after="80" w:line="240" w:lineRule="auto"/>
        <w:ind w:right="90" w:firstLine="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  <w:t xml:space="preserve">    KHOA CÔNG NGHỆ THÔNG TIN </w:t>
      </w:r>
      <w:r w:rsidRPr="007B1735">
        <w:rPr>
          <w:bCs/>
          <w:sz w:val="28"/>
          <w:szCs w:val="28"/>
        </w:rPr>
        <w:t>–</w:t>
      </w:r>
      <w:r>
        <w:rPr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ĐIỆN TỬ</w:t>
      </w:r>
    </w:p>
    <w:p w14:paraId="42841577" w14:textId="410609B3" w:rsidR="007B1735" w:rsidRPr="00DB1727" w:rsidRDefault="00DB1727" w:rsidP="00DB1727">
      <w:pPr>
        <w:spacing w:before="80" w:after="80" w:line="240" w:lineRule="auto"/>
        <w:ind w:right="9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B1727">
        <w:rPr>
          <w:rFonts w:ascii="Segoe UI Symbol" w:hAnsi="Segoe UI Symbol" w:cs="Segoe UI Symbol"/>
          <w:b/>
          <w:bCs/>
          <w:color w:val="000000"/>
          <w:sz w:val="26"/>
          <w:szCs w:val="26"/>
        </w:rPr>
        <w:t>🙞</w:t>
      </w:r>
      <w:r w:rsidR="00603121">
        <w:rPr>
          <w:rFonts w:ascii="Segoe UI Symbol" w:hAnsi="Segoe UI Symbol" w:cs="Segoe UI Symbol"/>
          <w:b/>
          <w:bCs/>
          <w:color w:val="000000"/>
          <w:sz w:val="26"/>
          <w:szCs w:val="26"/>
        </w:rPr>
        <w:t xml:space="preserve"> </w:t>
      </w:r>
      <w:r w:rsidR="00603121" w:rsidRPr="00603121">
        <w:rPr>
          <w:rFonts w:ascii="Times New Roman" w:hAnsi="Times New Roman" w:cs="Times New Roman"/>
          <w:b/>
          <w:bCs/>
          <w:color w:val="000000"/>
          <w:sz w:val="30"/>
          <w:szCs w:val="30"/>
        </w:rPr>
        <w:t>o0o</w:t>
      </w:r>
      <w:r w:rsidR="00603121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r w:rsidRPr="00DB1727">
        <w:rPr>
          <w:rFonts w:ascii="Segoe UI Symbol" w:hAnsi="Segoe UI Symbol" w:cs="Segoe UI Symbol"/>
          <w:b/>
          <w:bCs/>
          <w:color w:val="000000"/>
          <w:sz w:val="26"/>
          <w:szCs w:val="26"/>
        </w:rPr>
        <w:t>🙜</w:t>
      </w:r>
    </w:p>
    <w:p w14:paraId="6BE02EA6" w14:textId="614C87F0" w:rsidR="007B1735" w:rsidRDefault="007B1735" w:rsidP="007B1735">
      <w:pPr>
        <w:spacing w:before="80" w:after="80" w:line="240" w:lineRule="auto"/>
        <w:ind w:right="9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B1735">
        <w:rPr>
          <w:noProof/>
          <w:sz w:val="28"/>
          <w:szCs w:val="28"/>
        </w:rPr>
        <w:drawing>
          <wp:anchor distT="0" distB="0" distL="114300" distR="114300" simplePos="0" relativeHeight="251630080" behindDoc="0" locked="0" layoutInCell="1" allowOverlap="1" wp14:anchorId="7879D7C5" wp14:editId="2EBBA3F2">
            <wp:simplePos x="0" y="0"/>
            <wp:positionH relativeFrom="page">
              <wp:posOffset>3138643</wp:posOffset>
            </wp:positionH>
            <wp:positionV relativeFrom="paragraph">
              <wp:posOffset>217170</wp:posOffset>
            </wp:positionV>
            <wp:extent cx="1644650" cy="1701800"/>
            <wp:effectExtent l="0" t="0" r="0" b="0"/>
            <wp:wrapNone/>
            <wp:docPr id="223" name="Picture 223" descr="Logo_IT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_IT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7C54AC" w14:textId="7897D5CE" w:rsidR="007B1735" w:rsidRDefault="007B1735" w:rsidP="007B1735">
      <w:pPr>
        <w:spacing w:before="80" w:after="80" w:line="240" w:lineRule="auto"/>
        <w:ind w:right="9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3B48AA5" w14:textId="77777777" w:rsidR="007B1735" w:rsidRDefault="007B1735" w:rsidP="007B1735">
      <w:pPr>
        <w:spacing w:before="80" w:after="80" w:line="240" w:lineRule="auto"/>
        <w:ind w:right="9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5E65894" w14:textId="093F5DD2" w:rsidR="007B1735" w:rsidRDefault="007B1735" w:rsidP="007B1735">
      <w:pPr>
        <w:spacing w:before="80" w:after="80" w:line="240" w:lineRule="auto"/>
        <w:ind w:right="9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F5C55C8" w14:textId="77777777" w:rsidR="007B1735" w:rsidRDefault="007B1735" w:rsidP="007B1735">
      <w:pPr>
        <w:spacing w:before="80" w:after="80" w:line="240" w:lineRule="auto"/>
        <w:ind w:right="9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59654CD" w14:textId="1C024A7D" w:rsidR="007B1735" w:rsidRDefault="007B1735" w:rsidP="007B1735">
      <w:pPr>
        <w:spacing w:before="80" w:after="80" w:line="240" w:lineRule="auto"/>
        <w:ind w:right="9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7E20391" w14:textId="4C001282" w:rsidR="007B1735" w:rsidRDefault="007B1735" w:rsidP="007B1735">
      <w:pPr>
        <w:spacing w:before="80" w:after="80" w:line="240" w:lineRule="auto"/>
        <w:ind w:right="9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FAC824E" w14:textId="110A5175" w:rsidR="007B1735" w:rsidRDefault="007B1735" w:rsidP="007B1735">
      <w:pPr>
        <w:spacing w:before="80" w:after="80" w:line="240" w:lineRule="auto"/>
        <w:ind w:right="9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3E3B5CB" w14:textId="77777777" w:rsidR="002D4AB5" w:rsidRDefault="002D4AB5" w:rsidP="007B1735">
      <w:pPr>
        <w:spacing w:before="80" w:after="80" w:line="240" w:lineRule="auto"/>
        <w:ind w:right="9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63232B2" w14:textId="3ECFAB42" w:rsidR="008F666A" w:rsidRDefault="007B1735" w:rsidP="007B1735">
      <w:pPr>
        <w:spacing w:before="80" w:after="80" w:line="240" w:lineRule="auto"/>
        <w:ind w:right="90"/>
        <w:jc w:val="center"/>
        <w:rPr>
          <w:rFonts w:ascii="Times New Roman" w:hAnsi="Times New Roman" w:cs="Times New Roman"/>
          <w:b/>
          <w:sz w:val="30"/>
          <w:szCs w:val="30"/>
        </w:rPr>
      </w:pPr>
      <w:r w:rsidRPr="002D4AB5">
        <w:rPr>
          <w:rFonts w:ascii="Times New Roman" w:hAnsi="Times New Roman" w:cs="Times New Roman"/>
          <w:b/>
          <w:sz w:val="30"/>
          <w:szCs w:val="30"/>
        </w:rPr>
        <w:t>BÁO CÁO THỰC TẬP TỐT NGHIỆP</w:t>
      </w:r>
    </w:p>
    <w:p w14:paraId="3FE9DF97" w14:textId="0A336AD1" w:rsidR="008F666A" w:rsidRDefault="008F666A" w:rsidP="007B1735">
      <w:pPr>
        <w:spacing w:before="80" w:after="80" w:line="240" w:lineRule="auto"/>
        <w:ind w:right="90"/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719587EC" w14:textId="77777777" w:rsidR="008F666A" w:rsidRDefault="008F666A" w:rsidP="007B1735">
      <w:pPr>
        <w:spacing w:before="80" w:after="80" w:line="240" w:lineRule="auto"/>
        <w:ind w:right="90"/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650F850F" w14:textId="2D51CD00" w:rsidR="002D4AB5" w:rsidRDefault="008F666A" w:rsidP="007B1735">
      <w:pPr>
        <w:spacing w:before="80" w:after="80" w:line="240" w:lineRule="auto"/>
        <w:ind w:right="90"/>
        <w:jc w:val="center"/>
        <w:rPr>
          <w:rFonts w:ascii="Times New Roman" w:hAnsi="Times New Roman" w:cs="Times New Roman"/>
          <w:b/>
          <w:sz w:val="30"/>
          <w:szCs w:val="30"/>
        </w:rPr>
      </w:pPr>
      <w:r w:rsidRPr="008F666A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>ĐỀ TÀI:</w:t>
      </w:r>
    </w:p>
    <w:p w14:paraId="3F6DD8C4" w14:textId="6CF4C614" w:rsidR="008F666A" w:rsidRPr="008F666A" w:rsidRDefault="008F666A" w:rsidP="008F666A">
      <w:pPr>
        <w:spacing w:before="80" w:after="80" w:line="240" w:lineRule="auto"/>
        <w:ind w:right="90"/>
        <w:jc w:val="center"/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</w:pPr>
      <w:r w:rsidRPr="008F666A">
        <w:rPr>
          <w:rFonts w:ascii="Times New Roman" w:hAnsi="Times New Roman" w:cs="Times New Roman"/>
          <w:b/>
          <w:color w:val="222A35" w:themeColor="text2" w:themeShade="80"/>
          <w:sz w:val="40"/>
          <w:szCs w:val="40"/>
        </w:rPr>
        <w:t>XÂY DỰNG</w:t>
      </w:r>
      <w:r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Pr="008F666A">
        <w:rPr>
          <w:rFonts w:ascii="Times New Roman" w:hAnsi="Times New Roman" w:cs="Times New Roman"/>
          <w:b/>
          <w:color w:val="222A35" w:themeColor="text2" w:themeShade="80"/>
          <w:sz w:val="40"/>
          <w:szCs w:val="40"/>
        </w:rPr>
        <w:t>VÀ QUẢN LÝ</w:t>
      </w:r>
      <w:r>
        <w:rPr>
          <w:rFonts w:ascii="Times New Roman" w:hAnsi="Times New Roman" w:cs="Times New Roman"/>
          <w:b/>
          <w:color w:val="222A35" w:themeColor="text2" w:themeShade="80"/>
          <w:sz w:val="40"/>
          <w:szCs w:val="40"/>
        </w:rPr>
        <w:t xml:space="preserve"> </w:t>
      </w:r>
      <w:r w:rsidRPr="008F666A">
        <w:rPr>
          <w:rFonts w:ascii="Times New Roman" w:hAnsi="Times New Roman" w:cs="Times New Roman"/>
          <w:b/>
          <w:color w:val="222A35" w:themeColor="text2" w:themeShade="80"/>
          <w:sz w:val="40"/>
          <w:szCs w:val="40"/>
        </w:rPr>
        <w:t>SẢN PHẨM</w:t>
      </w:r>
      <w:r w:rsidR="000D7E04">
        <w:rPr>
          <w:rFonts w:ascii="Times New Roman" w:hAnsi="Times New Roman" w:cs="Times New Roman"/>
          <w:b/>
          <w:color w:val="222A35" w:themeColor="text2" w:themeShade="80"/>
          <w:sz w:val="40"/>
          <w:szCs w:val="40"/>
        </w:rPr>
        <w:t xml:space="preserve"> WEBSITE BÁN HÀNG </w:t>
      </w:r>
      <w:r w:rsidRPr="008F666A">
        <w:rPr>
          <w:rFonts w:ascii="Times New Roman" w:hAnsi="Times New Roman" w:cs="Times New Roman"/>
          <w:b/>
          <w:color w:val="222A35" w:themeColor="text2" w:themeShade="80"/>
          <w:sz w:val="40"/>
          <w:szCs w:val="40"/>
        </w:rPr>
        <w:t>VỚI REACT</w:t>
      </w:r>
      <w:r w:rsidR="000D7E04">
        <w:rPr>
          <w:rFonts w:ascii="Times New Roman" w:hAnsi="Times New Roman" w:cs="Times New Roman"/>
          <w:b/>
          <w:color w:val="222A35" w:themeColor="text2" w:themeShade="80"/>
          <w:sz w:val="40"/>
          <w:szCs w:val="40"/>
        </w:rPr>
        <w:t>JS - API</w:t>
      </w:r>
    </w:p>
    <w:p w14:paraId="5AC5CE63" w14:textId="7421A041" w:rsidR="008F666A" w:rsidRDefault="008F666A" w:rsidP="008F666A">
      <w:pPr>
        <w:spacing w:before="80" w:after="80" w:line="240" w:lineRule="auto"/>
        <w:ind w:right="90"/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</w:pPr>
    </w:p>
    <w:p w14:paraId="2C28050C" w14:textId="32D3EF06" w:rsidR="002D4AB5" w:rsidRDefault="002D4AB5" w:rsidP="002D4AB5">
      <w:pPr>
        <w:spacing w:before="80" w:after="80" w:line="240" w:lineRule="auto"/>
        <w:ind w:right="90" w:firstLine="720"/>
        <w:rPr>
          <w:rFonts w:ascii="Times New Roman" w:hAnsi="Times New Roman" w:cs="Times New Roman"/>
          <w:b/>
          <w:sz w:val="40"/>
          <w:szCs w:val="40"/>
        </w:rPr>
      </w:pPr>
    </w:p>
    <w:p w14:paraId="07857ABF" w14:textId="77777777" w:rsidR="002D4AB5" w:rsidRDefault="002D4AB5" w:rsidP="002D4AB5">
      <w:pPr>
        <w:spacing w:before="80" w:after="80" w:line="240" w:lineRule="auto"/>
        <w:ind w:right="90" w:firstLine="720"/>
        <w:rPr>
          <w:rFonts w:ascii="Times New Roman" w:hAnsi="Times New Roman" w:cs="Times New Roman"/>
          <w:b/>
          <w:sz w:val="40"/>
          <w:szCs w:val="40"/>
        </w:rPr>
      </w:pPr>
    </w:p>
    <w:p w14:paraId="0A987A33" w14:textId="308E5BD4" w:rsidR="002D4AB5" w:rsidRDefault="002D4AB5" w:rsidP="002D4AB5">
      <w:pPr>
        <w:spacing w:before="80" w:after="80" w:line="240" w:lineRule="auto"/>
        <w:ind w:left="1440" w:right="90" w:firstLine="720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hướng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dẫn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:</w:t>
      </w:r>
      <w:r w:rsidR="00A7034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F666A">
        <w:rPr>
          <w:rFonts w:ascii="Times New Roman" w:hAnsi="Times New Roman" w:cs="Times New Roman"/>
          <w:b/>
          <w:sz w:val="28"/>
          <w:szCs w:val="28"/>
        </w:rPr>
        <w:t>Lê Anh Tuấn</w:t>
      </w:r>
    </w:p>
    <w:p w14:paraId="38B09C28" w14:textId="561150FD" w:rsidR="002D4AB5" w:rsidRDefault="002D4AB5" w:rsidP="002D4AB5">
      <w:pPr>
        <w:spacing w:before="80" w:after="80" w:line="240" w:lineRule="auto"/>
        <w:ind w:left="2160" w:right="90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: </w:t>
      </w:r>
      <w:r w:rsidR="008F666A">
        <w:rPr>
          <w:rFonts w:ascii="Times New Roman" w:hAnsi="Times New Roman" w:cs="Times New Roman"/>
          <w:b/>
          <w:sz w:val="28"/>
          <w:szCs w:val="28"/>
        </w:rPr>
        <w:t>HỒ THANH PHONG</w:t>
      </w:r>
    </w:p>
    <w:p w14:paraId="17D311C5" w14:textId="071D9FC4" w:rsidR="00A7034C" w:rsidRPr="00A7034C" w:rsidRDefault="00A7034C" w:rsidP="002D4AB5">
      <w:pPr>
        <w:spacing w:before="80" w:after="80" w:line="240" w:lineRule="auto"/>
        <w:ind w:left="2160" w:right="90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: </w:t>
      </w:r>
      <w:r w:rsidRPr="00A7034C">
        <w:rPr>
          <w:rFonts w:ascii="Times New Roman" w:hAnsi="Times New Roman" w:cs="Times New Roman"/>
          <w:b/>
          <w:sz w:val="28"/>
          <w:szCs w:val="28"/>
        </w:rPr>
        <w:t>300119</w:t>
      </w:r>
      <w:r w:rsidR="008F666A">
        <w:rPr>
          <w:rFonts w:ascii="Times New Roman" w:hAnsi="Times New Roman" w:cs="Times New Roman"/>
          <w:b/>
          <w:sz w:val="28"/>
          <w:szCs w:val="28"/>
        </w:rPr>
        <w:t>0220</w:t>
      </w:r>
    </w:p>
    <w:p w14:paraId="6FDDC61F" w14:textId="39F9A4DB" w:rsidR="002D4AB5" w:rsidRDefault="002D4AB5" w:rsidP="002D4AB5">
      <w:pPr>
        <w:spacing w:before="80" w:after="80" w:line="240" w:lineRule="auto"/>
        <w:ind w:left="1440" w:right="90" w:firstLine="720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</w:rPr>
        <w:t>Ngành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: </w:t>
      </w:r>
      <w:r w:rsidRPr="002D4AB5">
        <w:rPr>
          <w:rFonts w:ascii="Times New Roman" w:hAnsi="Times New Roman" w:cs="Times New Roman"/>
          <w:b/>
          <w:sz w:val="28"/>
          <w:szCs w:val="28"/>
        </w:rPr>
        <w:t xml:space="preserve">Công </w:t>
      </w:r>
      <w:proofErr w:type="spellStart"/>
      <w:r w:rsidRPr="002D4AB5">
        <w:rPr>
          <w:rFonts w:ascii="Times New Roman" w:hAnsi="Times New Roman" w:cs="Times New Roman"/>
          <w:b/>
          <w:sz w:val="28"/>
          <w:szCs w:val="28"/>
        </w:rPr>
        <w:t>Nghệ</w:t>
      </w:r>
      <w:proofErr w:type="spellEnd"/>
      <w:r w:rsidRPr="002D4AB5">
        <w:rPr>
          <w:rFonts w:ascii="Times New Roman" w:hAnsi="Times New Roman" w:cs="Times New Roman"/>
          <w:b/>
          <w:sz w:val="28"/>
          <w:szCs w:val="28"/>
        </w:rPr>
        <w:t xml:space="preserve"> Thông Tin</w:t>
      </w:r>
    </w:p>
    <w:p w14:paraId="39363CA0" w14:textId="7A17C539" w:rsidR="002D4AB5" w:rsidRDefault="002D4AB5" w:rsidP="002D4AB5">
      <w:pPr>
        <w:spacing w:before="80" w:after="80" w:line="240" w:lineRule="auto"/>
        <w:ind w:left="2160" w:right="90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: </w:t>
      </w:r>
      <w:r w:rsidRPr="002D4AB5">
        <w:rPr>
          <w:rFonts w:ascii="Times New Roman" w:hAnsi="Times New Roman" w:cs="Times New Roman"/>
          <w:b/>
          <w:sz w:val="28"/>
          <w:szCs w:val="28"/>
        </w:rPr>
        <w:t xml:space="preserve">2019 </w:t>
      </w:r>
      <w:r>
        <w:rPr>
          <w:rFonts w:ascii="Times New Roman" w:hAnsi="Times New Roman" w:cs="Times New Roman"/>
          <w:b/>
          <w:sz w:val="28"/>
          <w:szCs w:val="28"/>
        </w:rPr>
        <w:t>–</w:t>
      </w:r>
      <w:r w:rsidRPr="002D4AB5">
        <w:rPr>
          <w:rFonts w:ascii="Times New Roman" w:hAnsi="Times New Roman" w:cs="Times New Roman"/>
          <w:b/>
          <w:sz w:val="28"/>
          <w:szCs w:val="28"/>
        </w:rPr>
        <w:t xml:space="preserve"> 2021</w:t>
      </w:r>
    </w:p>
    <w:p w14:paraId="13DCA83A" w14:textId="7CF60EF2" w:rsidR="002D4AB5" w:rsidRDefault="002D4AB5" w:rsidP="002D4AB5">
      <w:pPr>
        <w:spacing w:before="80" w:after="80" w:line="240" w:lineRule="auto"/>
        <w:ind w:left="2160" w:right="90"/>
        <w:rPr>
          <w:rFonts w:ascii="Times New Roman" w:hAnsi="Times New Roman" w:cs="Times New Roman"/>
          <w:bCs/>
          <w:sz w:val="40"/>
          <w:szCs w:val="40"/>
        </w:rPr>
      </w:pPr>
    </w:p>
    <w:p w14:paraId="0E896F95" w14:textId="6F5F5A64" w:rsidR="002D4AB5" w:rsidRDefault="002D4AB5" w:rsidP="00A7034C">
      <w:pPr>
        <w:spacing w:before="80" w:after="80" w:line="240" w:lineRule="auto"/>
        <w:ind w:right="90"/>
        <w:rPr>
          <w:rFonts w:ascii="Times New Roman" w:hAnsi="Times New Roman" w:cs="Times New Roman"/>
          <w:bCs/>
          <w:sz w:val="40"/>
          <w:szCs w:val="40"/>
        </w:rPr>
      </w:pPr>
    </w:p>
    <w:p w14:paraId="381BA29E" w14:textId="567B411C" w:rsidR="00A7034C" w:rsidRDefault="00A7034C" w:rsidP="00A7034C">
      <w:pPr>
        <w:spacing w:before="80" w:after="80" w:line="240" w:lineRule="auto"/>
        <w:ind w:right="90"/>
        <w:rPr>
          <w:rFonts w:ascii="Times New Roman" w:hAnsi="Times New Roman" w:cs="Times New Roman"/>
          <w:bCs/>
          <w:sz w:val="18"/>
          <w:szCs w:val="18"/>
        </w:rPr>
      </w:pPr>
    </w:p>
    <w:p w14:paraId="4FAD827F" w14:textId="77777777" w:rsidR="00405414" w:rsidRPr="00A7034C" w:rsidRDefault="00405414" w:rsidP="00A7034C">
      <w:pPr>
        <w:spacing w:before="80" w:after="80" w:line="240" w:lineRule="auto"/>
        <w:ind w:right="90"/>
        <w:rPr>
          <w:rFonts w:ascii="Times New Roman" w:hAnsi="Times New Roman" w:cs="Times New Roman"/>
          <w:bCs/>
          <w:sz w:val="18"/>
          <w:szCs w:val="18"/>
        </w:rPr>
      </w:pPr>
    </w:p>
    <w:p w14:paraId="36288068" w14:textId="4693FD14" w:rsidR="00915916" w:rsidRDefault="00915916" w:rsidP="00A7034C">
      <w:pPr>
        <w:spacing w:before="80" w:after="80" w:line="240" w:lineRule="auto"/>
        <w:ind w:left="1440" w:right="90" w:firstLine="7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     </w:t>
      </w:r>
    </w:p>
    <w:p w14:paraId="5E43CF5A" w14:textId="1B677239" w:rsidR="002448F4" w:rsidRDefault="00405414" w:rsidP="00405414">
      <w:pPr>
        <w:spacing w:before="80" w:after="80" w:line="240" w:lineRule="auto"/>
        <w:ind w:left="2160" w:right="9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   </w:t>
      </w:r>
      <w:proofErr w:type="spellStart"/>
      <w:proofErr w:type="gramStart"/>
      <w:r w:rsidR="00A7034C">
        <w:rPr>
          <w:rFonts w:ascii="Times New Roman" w:hAnsi="Times New Roman" w:cs="Times New Roman"/>
          <w:bCs/>
          <w:sz w:val="28"/>
          <w:szCs w:val="28"/>
        </w:rPr>
        <w:t>Tp.Hồ</w:t>
      </w:r>
      <w:proofErr w:type="spellEnd"/>
      <w:proofErr w:type="gramEnd"/>
      <w:r w:rsidR="00A7034C">
        <w:rPr>
          <w:rFonts w:ascii="Times New Roman" w:hAnsi="Times New Roman" w:cs="Times New Roman"/>
          <w:bCs/>
          <w:sz w:val="28"/>
          <w:szCs w:val="28"/>
        </w:rPr>
        <w:t xml:space="preserve"> Chí Minh,  </w:t>
      </w:r>
      <w:proofErr w:type="spellStart"/>
      <w:r w:rsidR="00A7034C">
        <w:rPr>
          <w:rFonts w:ascii="Times New Roman" w:hAnsi="Times New Roman" w:cs="Times New Roman"/>
          <w:bCs/>
          <w:sz w:val="28"/>
          <w:szCs w:val="28"/>
        </w:rPr>
        <w:t>tháng</w:t>
      </w:r>
      <w:proofErr w:type="spellEnd"/>
      <w:r w:rsidR="00A7034C">
        <w:rPr>
          <w:rFonts w:ascii="Times New Roman" w:hAnsi="Times New Roman" w:cs="Times New Roman"/>
          <w:bCs/>
          <w:sz w:val="28"/>
          <w:szCs w:val="28"/>
        </w:rPr>
        <w:t xml:space="preserve"> 10 </w:t>
      </w:r>
      <w:proofErr w:type="spellStart"/>
      <w:r w:rsidR="00A7034C">
        <w:rPr>
          <w:rFonts w:ascii="Times New Roman" w:hAnsi="Times New Roman" w:cs="Times New Roman"/>
          <w:bCs/>
          <w:sz w:val="28"/>
          <w:szCs w:val="28"/>
        </w:rPr>
        <w:t>năm</w:t>
      </w:r>
      <w:proofErr w:type="spellEnd"/>
      <w:r w:rsidR="00A7034C">
        <w:rPr>
          <w:rFonts w:ascii="Times New Roman" w:hAnsi="Times New Roman" w:cs="Times New Roman"/>
          <w:bCs/>
          <w:sz w:val="28"/>
          <w:szCs w:val="28"/>
        </w:rPr>
        <w:t xml:space="preserve"> 2021</w:t>
      </w:r>
    </w:p>
    <w:p w14:paraId="0566448C" w14:textId="7184CF2D" w:rsidR="002448F4" w:rsidRDefault="002448F4" w:rsidP="00450CEC">
      <w:pPr>
        <w:jc w:val="center"/>
        <w:rPr>
          <w:rFonts w:ascii="Times New Roman" w:hAnsi="Times New Roman" w:cs="Times New Roman"/>
          <w:b/>
          <w:sz w:val="38"/>
          <w:szCs w:val="3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  <w:r>
        <w:rPr>
          <w:rFonts w:ascii="Times New Roman" w:hAnsi="Times New Roman" w:cs="Times New Roman"/>
          <w:b/>
          <w:sz w:val="38"/>
          <w:szCs w:val="38"/>
        </w:rPr>
        <w:lastRenderedPageBreak/>
        <w:t>MỞ ĐẦU</w:t>
      </w:r>
    </w:p>
    <w:p w14:paraId="0F0CE7BD" w14:textId="3AE8D424" w:rsidR="00960F5F" w:rsidRPr="008733A4" w:rsidRDefault="00960F5F" w:rsidP="00960F5F">
      <w:pPr>
        <w:ind w:firstLine="720"/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</w:pP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Ngày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nay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chúng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ta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đang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sống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trong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kỷ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nguyên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của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khoa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học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công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nghệ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,</w:t>
      </w:r>
      <w:r w:rsid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đặc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biệt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là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công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nghệ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thông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tin.</w:t>
      </w:r>
      <w:r w:rsid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Trong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thời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đại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bùng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nổ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công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nghệ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thông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tin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có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rất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nhiều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phương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thức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truyền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đạt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thông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tin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thì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phương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tiện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truyền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thông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tin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bằng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công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nghệ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số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là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nhanh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phổ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biến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nhất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,</w:t>
      </w:r>
      <w:r w:rsid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được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nhiều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người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tiếp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cận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.</w:t>
      </w:r>
      <w:r w:rsid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Công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nghệ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thông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tin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không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chỉ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dừng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lại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ở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mục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đích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phục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vụ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cho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khoa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học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kỹ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thuật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mà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đi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sâu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vào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đời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sống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,</w:t>
      </w:r>
      <w:r w:rsid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chính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trị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,</w:t>
      </w:r>
      <w:r w:rsid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kinh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tế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,</w:t>
      </w:r>
      <w:r w:rsid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xã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hội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trở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nên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thân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thiện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gần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gũi</w:t>
      </w:r>
      <w:proofErr w:type="spellEnd"/>
      <w:r w:rsid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mang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lại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nhiều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lợi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ích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cho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con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người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,</w:t>
      </w:r>
      <w:r w:rsid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đặc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biệt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trong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lĩnh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vực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kinh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tế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,</w:t>
      </w:r>
      <w:r w:rsid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công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nghệ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thông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tin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đã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thật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sự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có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nhiều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đóng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góp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quan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trọng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trong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công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viêc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quản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lý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,</w:t>
      </w:r>
      <w:r w:rsid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quảng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cáo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sản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phẩm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,</w:t>
      </w:r>
      <w:r w:rsid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hàng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hóa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cho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công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ty,</w:t>
      </w:r>
      <w:r w:rsid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xí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nghiệp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,</w:t>
      </w:r>
      <w:r w:rsid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doanh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nghiệp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lớn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nhỏ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.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Những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ứng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dụng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của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công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nghệ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thông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tin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đã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mang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lại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những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đóng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góp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không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nhỏ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,</w:t>
      </w:r>
      <w:r w:rsid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đạt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hiệu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quả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kinh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tế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cho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những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công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ty,</w:t>
      </w:r>
      <w:r w:rsid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xí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nghiệp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đó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.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Muốn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bán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đưa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sản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phẩm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cho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mọi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người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biết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một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cách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rộng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rãi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nhanh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chóng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thì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cần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phài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quảng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cáo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.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Vì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vậy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,</w:t>
      </w:r>
      <w:r w:rsid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xây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dựng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một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website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quảng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cáo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bán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sản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phẩm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là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điều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tối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cần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thiết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đối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với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mọi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công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ty,</w:t>
      </w:r>
      <w:r w:rsid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doanh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nghiệp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để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tồn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tại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phát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triển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trong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thị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trường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cạnh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tranh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khốc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liệt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ngày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nay.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Một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số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lợi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ích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của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một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website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bán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hàng</w:t>
      </w:r>
      <w:proofErr w:type="spellEnd"/>
      <w:r w:rsidR="003A7093"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="003A7093"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đối</w:t>
      </w:r>
      <w:proofErr w:type="spellEnd"/>
      <w:r w:rsidR="003A7093"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="003A7093"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với</w:t>
      </w:r>
      <w:proofErr w:type="spellEnd"/>
      <w:r w:rsidR="003A7093"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="003A7093"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danh</w:t>
      </w:r>
      <w:proofErr w:type="spellEnd"/>
      <w:r w:rsidR="003A7093"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="003A7093"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nghiệp</w:t>
      </w:r>
      <w:proofErr w:type="spellEnd"/>
      <w:r w:rsidR="003A7093"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:</w:t>
      </w:r>
    </w:p>
    <w:p w14:paraId="4F47AF71" w14:textId="33E69CBF" w:rsidR="00960F5F" w:rsidRPr="008733A4" w:rsidRDefault="003A7093" w:rsidP="006A23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</w:pPr>
      <w:r w:rsidRPr="008733A4"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  <w:t xml:space="preserve">Bán </w:t>
      </w:r>
      <w:proofErr w:type="spellStart"/>
      <w:r w:rsidRPr="008733A4"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  <w:t>hàng</w:t>
      </w:r>
      <w:proofErr w:type="spellEnd"/>
      <w:r w:rsidRPr="008733A4"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  <w:t xml:space="preserve"> </w:t>
      </w:r>
      <w:proofErr w:type="spellStart"/>
      <w:r w:rsidRPr="008733A4"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  <w:t>mọi</w:t>
      </w:r>
      <w:proofErr w:type="spellEnd"/>
      <w:r w:rsidRPr="008733A4"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  <w:t xml:space="preserve"> </w:t>
      </w:r>
      <w:proofErr w:type="spellStart"/>
      <w:r w:rsidRPr="008733A4">
        <w:rPr>
          <w:rFonts w:ascii="Times New Roman" w:eastAsia="Times New Roman" w:hAnsi="Times New Roman" w:cs="Times New Roman"/>
          <w:color w:val="000000"/>
          <w:sz w:val="26"/>
          <w:szCs w:val="26"/>
          <w:lang w:eastAsia="vi-VN"/>
        </w:rPr>
        <w:t>lúc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mọi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nơi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sản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phẩm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luôn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có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sẵn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trên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website,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khách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hàng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của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bạn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có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thể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được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xem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bất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kỳ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lúc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nào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tìm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kiếm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dễ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dàng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.</w:t>
      </w:r>
    </w:p>
    <w:p w14:paraId="17D54527" w14:textId="2757D0F3" w:rsidR="00CC6C2E" w:rsidRPr="008733A4" w:rsidRDefault="003A7093" w:rsidP="006A23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</w:pP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Tiết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kiệm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chi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phí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thuê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mặt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bằng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nhân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sự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.</w:t>
      </w:r>
    </w:p>
    <w:p w14:paraId="1438D9B6" w14:textId="5B128393" w:rsidR="003A7093" w:rsidRPr="008733A4" w:rsidRDefault="003A7093" w:rsidP="006A23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</w:pP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Tăng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phạm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vi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tiếp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cận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="008733A4"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khả</w:t>
      </w:r>
      <w:proofErr w:type="spellEnd"/>
      <w:r w:rsidR="008733A4"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="008733A4"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năng</w:t>
      </w:r>
      <w:proofErr w:type="spellEnd"/>
      <w:r w:rsidR="008733A4"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="008733A4"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tiếp</w:t>
      </w:r>
      <w:proofErr w:type="spellEnd"/>
      <w:r w:rsidR="008733A4"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="008733A4"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cận</w:t>
      </w:r>
      <w:proofErr w:type="spellEnd"/>
      <w:r w:rsidR="008733A4"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="008733A4"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tính</w:t>
      </w:r>
      <w:proofErr w:type="spellEnd"/>
      <w:r w:rsidR="008733A4"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="008733A4"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tương</w:t>
      </w:r>
      <w:proofErr w:type="spellEnd"/>
      <w:r w:rsidR="008733A4"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="008733A4"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tác</w:t>
      </w:r>
      <w:proofErr w:type="spellEnd"/>
      <w:r w:rsidR="008733A4"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="008733A4"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đối</w:t>
      </w:r>
      <w:proofErr w:type="spellEnd"/>
      <w:r w:rsidR="008733A4"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="008733A4"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với</w:t>
      </w:r>
      <w:proofErr w:type="spellEnd"/>
      <w:r w:rsidR="008733A4"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="008733A4"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khách</w:t>
      </w:r>
      <w:proofErr w:type="spellEnd"/>
      <w:r w:rsidR="008733A4"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="008733A4"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hàng</w:t>
      </w:r>
      <w:proofErr w:type="spellEnd"/>
      <w:r w:rsidR="008733A4"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.</w:t>
      </w:r>
    </w:p>
    <w:p w14:paraId="704E8FD7" w14:textId="05366366" w:rsidR="008733A4" w:rsidRPr="008733A4" w:rsidRDefault="008733A4" w:rsidP="006A23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</w:pP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Việc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quảng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cáo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hợp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tác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với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danh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nghiệp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sản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phẩm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trở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nên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dễ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dàng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xây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dựng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mối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liên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kết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làm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việc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bền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vững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lâu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dài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.</w:t>
      </w:r>
    </w:p>
    <w:p w14:paraId="128FEC0A" w14:textId="08D92945" w:rsidR="008733A4" w:rsidRPr="008733A4" w:rsidRDefault="008733A4" w:rsidP="006A23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</w:pP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Tăng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năng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lực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cạnh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tranh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cho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danh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nghiệp</w:t>
      </w:r>
      <w:proofErr w:type="spellEnd"/>
      <w:r w:rsidRPr="008733A4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.</w:t>
      </w:r>
    </w:p>
    <w:p w14:paraId="4CFA31A9" w14:textId="4483DA5A" w:rsidR="00960F5F" w:rsidRDefault="003A7093" w:rsidP="008733A4">
      <w:pPr>
        <w:ind w:firstLine="720"/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</w:pP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Với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những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lợi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ích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mà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website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nói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chung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hay website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bán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hàng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nói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riêng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mang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lại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cho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doanh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nghiệp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,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khách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hàng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,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nên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hiện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nay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hầu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hết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các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doanh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nghiệp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kinh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doanh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sản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phẩm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dịch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vụ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đều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xây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dựng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website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bán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hàng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cho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riêng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mình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.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Một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mặt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vừa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có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thế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mạnh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trong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cạnh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tranh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sản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phẩm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,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mặt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khác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vừa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phát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triển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được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thương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hiệu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và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sản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phẩm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của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</w:t>
      </w:r>
      <w:proofErr w:type="spellStart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>công</w:t>
      </w:r>
      <w:proofErr w:type="spellEnd"/>
      <w:r w:rsidRPr="008733A4">
        <w:rPr>
          <w:rFonts w:ascii="Times New Roman" w:hAnsi="Times New Roman" w:cs="Times New Roman"/>
          <w:color w:val="0A0A0A"/>
          <w:sz w:val="26"/>
          <w:szCs w:val="26"/>
          <w:shd w:val="clear" w:color="auto" w:fill="FFFFFF"/>
        </w:rPr>
        <w:t xml:space="preserve"> ty.</w:t>
      </w:r>
    </w:p>
    <w:p w14:paraId="115C914E" w14:textId="68A95B71" w:rsidR="008733A4" w:rsidRPr="008733A4" w:rsidRDefault="008733A4" w:rsidP="008733A4">
      <w:pPr>
        <w:ind w:firstLine="720"/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Chính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vì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vậy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đã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chọn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đề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tài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“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Xây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dựng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website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bán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hàng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quản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lý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sản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phẩm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với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React”,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mặc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dù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đã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rất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cố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gắng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nỗ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lực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trong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quá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trình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hoàn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thành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đề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tài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nhưng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báo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cáo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vẫn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không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tránh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phải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sai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sót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.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Mong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quý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thầy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cô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cùng</w:t>
      </w:r>
      <w:proofErr w:type="spellEnd"/>
      <w:r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="00AF517D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="00AF517D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="00AF517D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bạn</w:t>
      </w:r>
      <w:proofErr w:type="spellEnd"/>
      <w:r w:rsidR="00AF517D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chia </w:t>
      </w:r>
      <w:proofErr w:type="spellStart"/>
      <w:r w:rsidR="00AF517D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sẻ</w:t>
      </w:r>
      <w:proofErr w:type="spellEnd"/>
      <w:r w:rsidR="00AF517D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="00AF517D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góp</w:t>
      </w:r>
      <w:proofErr w:type="spellEnd"/>
      <w:r w:rsidR="00AF517D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ý </w:t>
      </w:r>
      <w:proofErr w:type="spellStart"/>
      <w:r w:rsidR="00AF517D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để</w:t>
      </w:r>
      <w:proofErr w:type="spellEnd"/>
      <w:r w:rsidR="00AF517D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="00AF517D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báo</w:t>
      </w:r>
      <w:proofErr w:type="spellEnd"/>
      <w:r w:rsidR="00AF517D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="00AF517D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cáo</w:t>
      </w:r>
      <w:proofErr w:type="spellEnd"/>
      <w:r w:rsidR="00AF517D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="00AF517D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được</w:t>
      </w:r>
      <w:proofErr w:type="spellEnd"/>
      <w:r w:rsidR="00AF517D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="00AF517D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hoàn</w:t>
      </w:r>
      <w:proofErr w:type="spellEnd"/>
      <w:r w:rsidR="00AF517D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="00AF517D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thiện</w:t>
      </w:r>
      <w:proofErr w:type="spellEnd"/>
      <w:r w:rsidR="00AF517D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</w:rPr>
        <w:t>.</w:t>
      </w:r>
    </w:p>
    <w:p w14:paraId="23F555E7" w14:textId="72EE1605" w:rsidR="00CB2CC9" w:rsidRPr="002448F4" w:rsidRDefault="002448F4" w:rsidP="002448F4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2B4E7850" w14:textId="77777777" w:rsidR="00CB2CC9" w:rsidRDefault="00CB2CC9" w:rsidP="00CB2CC9">
      <w:pPr>
        <w:spacing w:before="80" w:after="80" w:line="240" w:lineRule="auto"/>
        <w:ind w:right="90"/>
        <w:jc w:val="center"/>
        <w:rPr>
          <w:rFonts w:ascii="Times New Roman" w:hAnsi="Times New Roman" w:cs="Times New Roman"/>
          <w:b/>
          <w:sz w:val="38"/>
          <w:szCs w:val="38"/>
        </w:rPr>
      </w:pPr>
      <w:r>
        <w:rPr>
          <w:rFonts w:ascii="Times New Roman" w:hAnsi="Times New Roman" w:cs="Times New Roman"/>
          <w:b/>
          <w:sz w:val="38"/>
          <w:szCs w:val="38"/>
        </w:rPr>
        <w:lastRenderedPageBreak/>
        <w:t>LỜI CÁM ƠN</w:t>
      </w:r>
    </w:p>
    <w:p w14:paraId="7C6A6814" w14:textId="0B351048" w:rsidR="00CB2CC9" w:rsidRPr="00EA49C4" w:rsidRDefault="00CB2CC9" w:rsidP="00EA49C4">
      <w:pPr>
        <w:spacing w:before="80" w:after="80" w:line="240" w:lineRule="auto"/>
        <w:ind w:right="90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1927D15C" w14:textId="77777777" w:rsidR="00CB2CC9" w:rsidRDefault="00CB2CC9" w:rsidP="00AF517D">
      <w:pPr>
        <w:spacing w:before="80" w:after="80"/>
        <w:ind w:right="90"/>
        <w:rPr>
          <w:rFonts w:ascii="Times New Roman" w:hAnsi="Times New Roman" w:cs="Times New Roman"/>
          <w:b/>
          <w:sz w:val="28"/>
          <w:szCs w:val="28"/>
        </w:rPr>
      </w:pPr>
    </w:p>
    <w:p w14:paraId="408E0FD2" w14:textId="34276F62" w:rsidR="00AF517D" w:rsidRPr="00AF517D" w:rsidRDefault="00AF517D" w:rsidP="00AF517D">
      <w:pPr>
        <w:spacing w:before="80" w:after="80"/>
        <w:ind w:right="90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hoàn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báo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cáo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thực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tập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này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trước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tiên em xin chân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cảm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ơn khoa Công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nghệ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thông tin,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trường</w:t>
      </w:r>
      <w:proofErr w:type="spellEnd"/>
      <w:r w:rsidRPr="00AF517D">
        <w:rPr>
          <w:rFonts w:ascii="Times New Roman" w:hAnsi="Times New Roman" w:cs="Times New Roman"/>
          <w:sz w:val="26"/>
          <w:szCs w:val="26"/>
        </w:rPr>
        <w:t xml:space="preserve"> CĐ</w:t>
      </w:r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Công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ng</w:t>
      </w:r>
      <w:r w:rsidRPr="00AF517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F51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F517D">
        <w:rPr>
          <w:rFonts w:ascii="Times New Roman" w:hAnsi="Times New Roman" w:cs="Times New Roman"/>
          <w:sz w:val="26"/>
          <w:szCs w:val="26"/>
        </w:rPr>
        <w:t xml:space="preserve"> tin</w:t>
      </w:r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TP.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Hồ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Chí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Minh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đặc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biệt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Công ty EG T</w:t>
      </w:r>
      <w:r w:rsidR="00C245E9" w:rsidRPr="00C245E9">
        <w:rPr>
          <w:rFonts w:ascii="Times New Roman" w:hAnsi="Times New Roman" w:cs="Times New Roman"/>
          <w:sz w:val="26"/>
          <w:szCs w:val="26"/>
          <w:lang w:val="vi-VN"/>
        </w:rPr>
        <w:t>ECH</w:t>
      </w:r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G</w:t>
      </w:r>
      <w:r w:rsidR="00C245E9" w:rsidRPr="00C245E9">
        <w:rPr>
          <w:rFonts w:ascii="Times New Roman" w:hAnsi="Times New Roman" w:cs="Times New Roman"/>
          <w:sz w:val="26"/>
          <w:szCs w:val="26"/>
          <w:lang w:val="vi-VN"/>
        </w:rPr>
        <w:t>ROUP</w:t>
      </w:r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điều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kiện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thuận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lợi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cho em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học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tập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hoàn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tốt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kì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thực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tập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này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. Em xin chân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cảm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ơn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thầy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cô trong khoa Công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nghệ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thông tin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tận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tình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giảng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dạy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, trang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bị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cho em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những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kiến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thức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quý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báu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quá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trình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học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tập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hoàn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kỳ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thực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tập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054F6888" w14:textId="77777777" w:rsidR="00AF517D" w:rsidRPr="00AF517D" w:rsidRDefault="00AF517D" w:rsidP="00AF517D">
      <w:pPr>
        <w:spacing w:before="120" w:after="12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Em xin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cảm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ơn ban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lãnh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đạo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công ty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cùng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cả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anh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chị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trong công ty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tận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tình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hướng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dẫn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giúp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đỡ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cho em trong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toàn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bộ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quá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trình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thực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tập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Nhờ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sự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hướng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dẫn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nhiệt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tình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anh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chị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, em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biết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thêm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nhiều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kiến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thức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Mọi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điều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kiện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cho em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tiếp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xúc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trải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nghiệm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với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công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nghệ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, môi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trường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, công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việc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AF517D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Pr="00AF517D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4E07337F" w14:textId="77777777" w:rsidR="00AF517D" w:rsidRPr="00AF517D" w:rsidRDefault="00AF517D" w:rsidP="00AF517D">
      <w:pPr>
        <w:spacing w:before="80" w:after="80"/>
        <w:ind w:right="90"/>
        <w:rPr>
          <w:rFonts w:ascii="Times New Roman" w:hAnsi="Times New Roman" w:cs="Times New Roman"/>
          <w:bCs/>
          <w:sz w:val="28"/>
          <w:szCs w:val="28"/>
          <w:lang w:val="vi-VN"/>
        </w:rPr>
      </w:pPr>
    </w:p>
    <w:p w14:paraId="4499F5FD" w14:textId="77777777" w:rsidR="00CB2CC9" w:rsidRPr="00C245E9" w:rsidRDefault="00CB2CC9" w:rsidP="00CB2CC9">
      <w:pPr>
        <w:spacing w:before="80" w:after="80"/>
        <w:ind w:right="90"/>
        <w:rPr>
          <w:rFonts w:ascii="Times New Roman" w:hAnsi="Times New Roman" w:cs="Times New Roman"/>
          <w:bCs/>
          <w:sz w:val="28"/>
          <w:szCs w:val="28"/>
          <w:lang w:val="vi-VN"/>
        </w:rPr>
      </w:pPr>
      <w:r w:rsidRPr="00C245E9">
        <w:rPr>
          <w:rFonts w:ascii="Times New Roman" w:hAnsi="Times New Roman" w:cs="Times New Roman"/>
          <w:bCs/>
          <w:sz w:val="28"/>
          <w:szCs w:val="28"/>
          <w:lang w:val="vi-VN"/>
        </w:rPr>
        <w:t xml:space="preserve">Em xin chân </w:t>
      </w:r>
      <w:proofErr w:type="spellStart"/>
      <w:r w:rsidRPr="00C245E9">
        <w:rPr>
          <w:rFonts w:ascii="Times New Roman" w:hAnsi="Times New Roman" w:cs="Times New Roman"/>
          <w:bCs/>
          <w:sz w:val="28"/>
          <w:szCs w:val="28"/>
          <w:lang w:val="vi-VN"/>
        </w:rPr>
        <w:t>thành</w:t>
      </w:r>
      <w:proofErr w:type="spellEnd"/>
      <w:r w:rsidRPr="00C245E9">
        <w:rPr>
          <w:rFonts w:ascii="Times New Roman" w:hAnsi="Times New Roman" w:cs="Times New Roman"/>
          <w:bCs/>
          <w:sz w:val="28"/>
          <w:szCs w:val="28"/>
          <w:lang w:val="vi-VN"/>
        </w:rPr>
        <w:t xml:space="preserve"> </w:t>
      </w:r>
      <w:proofErr w:type="spellStart"/>
      <w:r w:rsidRPr="00C245E9">
        <w:rPr>
          <w:rFonts w:ascii="Times New Roman" w:hAnsi="Times New Roman" w:cs="Times New Roman"/>
          <w:bCs/>
          <w:sz w:val="28"/>
          <w:szCs w:val="28"/>
          <w:lang w:val="vi-VN"/>
        </w:rPr>
        <w:t>cám</w:t>
      </w:r>
      <w:proofErr w:type="spellEnd"/>
      <w:r w:rsidRPr="00C245E9">
        <w:rPr>
          <w:rFonts w:ascii="Times New Roman" w:hAnsi="Times New Roman" w:cs="Times New Roman"/>
          <w:bCs/>
          <w:sz w:val="28"/>
          <w:szCs w:val="28"/>
          <w:lang w:val="vi-VN"/>
        </w:rPr>
        <w:t xml:space="preserve"> ơn !</w:t>
      </w:r>
    </w:p>
    <w:p w14:paraId="617EC426" w14:textId="61E87C24" w:rsidR="00CB2CC9" w:rsidRPr="00C245E9" w:rsidRDefault="00CB2CC9" w:rsidP="00CB2CC9">
      <w:pPr>
        <w:spacing w:before="80" w:after="80"/>
        <w:ind w:right="90"/>
        <w:jc w:val="right"/>
        <w:rPr>
          <w:rFonts w:ascii="Times New Roman" w:hAnsi="Times New Roman" w:cs="Times New Roman"/>
          <w:bCs/>
          <w:sz w:val="28"/>
          <w:szCs w:val="28"/>
          <w:lang w:val="vi-VN"/>
        </w:rPr>
      </w:pPr>
      <w:proofErr w:type="spellStart"/>
      <w:r w:rsidRPr="00C245E9">
        <w:rPr>
          <w:rFonts w:ascii="Times New Roman" w:hAnsi="Times New Roman" w:cs="Times New Roman"/>
          <w:bCs/>
          <w:sz w:val="28"/>
          <w:szCs w:val="28"/>
          <w:lang w:val="vi-VN"/>
        </w:rPr>
        <w:t>Tp.HCM</w:t>
      </w:r>
      <w:proofErr w:type="spellEnd"/>
      <w:r w:rsidRPr="00C245E9">
        <w:rPr>
          <w:rFonts w:ascii="Times New Roman" w:hAnsi="Times New Roman" w:cs="Times New Roman"/>
          <w:bCs/>
          <w:sz w:val="28"/>
          <w:szCs w:val="28"/>
          <w:lang w:val="vi-VN"/>
        </w:rPr>
        <w:t xml:space="preserve">, </w:t>
      </w:r>
      <w:proofErr w:type="spellStart"/>
      <w:r w:rsidRPr="00C245E9">
        <w:rPr>
          <w:rFonts w:ascii="Times New Roman" w:hAnsi="Times New Roman" w:cs="Times New Roman"/>
          <w:bCs/>
          <w:sz w:val="28"/>
          <w:szCs w:val="28"/>
          <w:lang w:val="vi-VN"/>
        </w:rPr>
        <w:t>ngày</w:t>
      </w:r>
      <w:proofErr w:type="spellEnd"/>
      <w:r w:rsidRPr="00C245E9">
        <w:rPr>
          <w:rFonts w:ascii="Times New Roman" w:hAnsi="Times New Roman" w:cs="Times New Roman"/>
          <w:bCs/>
          <w:sz w:val="28"/>
          <w:szCs w:val="28"/>
          <w:lang w:val="vi-VN"/>
        </w:rPr>
        <w:t xml:space="preserve"> </w:t>
      </w:r>
      <w:r w:rsidR="00B77422" w:rsidRPr="00C245E9">
        <w:rPr>
          <w:rFonts w:ascii="Times New Roman" w:hAnsi="Times New Roman" w:cs="Times New Roman"/>
          <w:bCs/>
          <w:sz w:val="28"/>
          <w:szCs w:val="28"/>
          <w:lang w:val="vi-VN"/>
        </w:rPr>
        <w:t>18</w:t>
      </w:r>
      <w:r w:rsidRPr="00C245E9">
        <w:rPr>
          <w:rFonts w:ascii="Times New Roman" w:hAnsi="Times New Roman" w:cs="Times New Roman"/>
          <w:bCs/>
          <w:sz w:val="28"/>
          <w:szCs w:val="28"/>
          <w:lang w:val="vi-VN"/>
        </w:rPr>
        <w:t xml:space="preserve"> </w:t>
      </w:r>
      <w:proofErr w:type="spellStart"/>
      <w:r w:rsidRPr="00C245E9">
        <w:rPr>
          <w:rFonts w:ascii="Times New Roman" w:hAnsi="Times New Roman" w:cs="Times New Roman"/>
          <w:bCs/>
          <w:sz w:val="28"/>
          <w:szCs w:val="28"/>
          <w:lang w:val="vi-VN"/>
        </w:rPr>
        <w:t>tháng</w:t>
      </w:r>
      <w:proofErr w:type="spellEnd"/>
      <w:r w:rsidRPr="00C245E9">
        <w:rPr>
          <w:rFonts w:ascii="Times New Roman" w:hAnsi="Times New Roman" w:cs="Times New Roman"/>
          <w:bCs/>
          <w:sz w:val="28"/>
          <w:szCs w:val="28"/>
          <w:lang w:val="vi-VN"/>
        </w:rPr>
        <w:t xml:space="preserve"> 10 năm 2021</w:t>
      </w:r>
    </w:p>
    <w:p w14:paraId="5737CC75" w14:textId="77777777" w:rsidR="00CB2CC9" w:rsidRDefault="00CB2CC9" w:rsidP="00CB2CC9">
      <w:pPr>
        <w:spacing w:before="80" w:after="80"/>
        <w:ind w:left="5760" w:right="90"/>
        <w:jc w:val="center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ab/>
      </w:r>
    </w:p>
    <w:p w14:paraId="7CF5747E" w14:textId="4BAE81E4" w:rsidR="00CB2CC9" w:rsidRPr="00B77422" w:rsidRDefault="00CB2CC9" w:rsidP="00B77422">
      <w:pPr>
        <w:spacing w:before="80" w:after="80"/>
        <w:ind w:right="9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ab/>
      </w:r>
      <w:r w:rsidR="00BF33EE">
        <w:rPr>
          <w:rFonts w:ascii="Times New Roman" w:hAnsi="Times New Roman" w:cs="Times New Roman"/>
          <w:bCs/>
          <w:sz w:val="28"/>
          <w:szCs w:val="28"/>
        </w:rPr>
        <w:tab/>
      </w:r>
      <w:r w:rsidR="00BF33EE">
        <w:rPr>
          <w:rFonts w:ascii="Times New Roman" w:hAnsi="Times New Roman" w:cs="Times New Roman"/>
          <w:bCs/>
          <w:sz w:val="28"/>
          <w:szCs w:val="28"/>
        </w:rPr>
        <w:tab/>
        <w:t xml:space="preserve">     </w:t>
      </w:r>
      <w:r w:rsidR="002F55D5">
        <w:rPr>
          <w:rFonts w:ascii="Times New Roman" w:hAnsi="Times New Roman" w:cs="Times New Roman"/>
          <w:bCs/>
          <w:sz w:val="28"/>
          <w:szCs w:val="28"/>
        </w:rPr>
        <w:t xml:space="preserve">           </w:t>
      </w:r>
      <w:r w:rsidR="00B77422"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B77422">
        <w:rPr>
          <w:rFonts w:ascii="Times New Roman" w:hAnsi="Times New Roman" w:cs="Times New Roman"/>
          <w:b/>
          <w:sz w:val="28"/>
          <w:szCs w:val="28"/>
        </w:rPr>
        <w:t>Hồ</w:t>
      </w:r>
      <w:proofErr w:type="spellEnd"/>
      <w:r w:rsidR="00B77422">
        <w:rPr>
          <w:rFonts w:ascii="Times New Roman" w:hAnsi="Times New Roman" w:cs="Times New Roman"/>
          <w:b/>
          <w:sz w:val="28"/>
          <w:szCs w:val="28"/>
        </w:rPr>
        <w:t xml:space="preserve"> Thanh Phong</w:t>
      </w:r>
      <w:r w:rsidRPr="00CB2CC9">
        <w:rPr>
          <w:rFonts w:ascii="Times New Roman" w:hAnsi="Times New Roman" w:cs="Times New Roman"/>
          <w:b/>
          <w:sz w:val="28"/>
          <w:szCs w:val="28"/>
        </w:rPr>
        <w:tab/>
      </w:r>
    </w:p>
    <w:p w14:paraId="29A0BDA0" w14:textId="1191FDDC" w:rsidR="0057111F" w:rsidRDefault="0057111F" w:rsidP="00BF33EE">
      <w:pPr>
        <w:rPr>
          <w:rFonts w:ascii="Times New Roman" w:hAnsi="Times New Roman" w:cs="Times New Roman"/>
          <w:b/>
          <w:sz w:val="28"/>
          <w:szCs w:val="28"/>
        </w:rPr>
      </w:pPr>
    </w:p>
    <w:p w14:paraId="28C4A3AF" w14:textId="1AC84459" w:rsidR="00BF33EE" w:rsidRDefault="00BF33EE" w:rsidP="00BF33EE">
      <w:pPr>
        <w:rPr>
          <w:rFonts w:ascii="Times New Roman" w:hAnsi="Times New Roman" w:cs="Times New Roman"/>
          <w:b/>
          <w:sz w:val="28"/>
          <w:szCs w:val="28"/>
        </w:rPr>
      </w:pPr>
    </w:p>
    <w:p w14:paraId="0FF2C0A9" w14:textId="6ED5BAF4" w:rsidR="00BF33EE" w:rsidRDefault="00BF33EE" w:rsidP="00BF33EE">
      <w:pPr>
        <w:rPr>
          <w:rFonts w:ascii="Times New Roman" w:hAnsi="Times New Roman" w:cs="Times New Roman"/>
          <w:b/>
          <w:sz w:val="28"/>
          <w:szCs w:val="28"/>
        </w:rPr>
      </w:pPr>
    </w:p>
    <w:p w14:paraId="18721F40" w14:textId="544A7670" w:rsidR="00BF33EE" w:rsidRDefault="00BF33EE" w:rsidP="00BF33EE">
      <w:pPr>
        <w:rPr>
          <w:rFonts w:ascii="Times New Roman" w:hAnsi="Times New Roman" w:cs="Times New Roman"/>
          <w:b/>
          <w:sz w:val="28"/>
          <w:szCs w:val="28"/>
        </w:rPr>
      </w:pPr>
    </w:p>
    <w:p w14:paraId="47AE8ADE" w14:textId="6E55C417" w:rsidR="002448F4" w:rsidRDefault="002448F4" w:rsidP="00BF33EE">
      <w:pPr>
        <w:rPr>
          <w:rFonts w:ascii="Times New Roman" w:hAnsi="Times New Roman" w:cs="Times New Roman"/>
          <w:b/>
          <w:sz w:val="28"/>
          <w:szCs w:val="28"/>
        </w:rPr>
      </w:pPr>
    </w:p>
    <w:p w14:paraId="6B508D01" w14:textId="2FF12A53" w:rsidR="00AF517D" w:rsidRDefault="00B77422" w:rsidP="00B77422">
      <w:pPr>
        <w:tabs>
          <w:tab w:val="left" w:pos="5388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</w:p>
    <w:p w14:paraId="51F184B9" w14:textId="397D8D7E" w:rsidR="00B77422" w:rsidRDefault="00B77422" w:rsidP="00B77422">
      <w:pPr>
        <w:tabs>
          <w:tab w:val="left" w:pos="5388"/>
        </w:tabs>
        <w:rPr>
          <w:rFonts w:ascii="Times New Roman" w:hAnsi="Times New Roman" w:cs="Times New Roman"/>
          <w:b/>
          <w:sz w:val="28"/>
          <w:szCs w:val="28"/>
        </w:rPr>
      </w:pPr>
    </w:p>
    <w:p w14:paraId="20A9DDE9" w14:textId="77777777" w:rsidR="00B77422" w:rsidRDefault="00B77422" w:rsidP="00B77422">
      <w:pPr>
        <w:tabs>
          <w:tab w:val="left" w:pos="5388"/>
        </w:tabs>
        <w:rPr>
          <w:rFonts w:ascii="Times New Roman" w:hAnsi="Times New Roman" w:cs="Times New Roman"/>
          <w:b/>
          <w:sz w:val="28"/>
          <w:szCs w:val="28"/>
        </w:rPr>
      </w:pPr>
    </w:p>
    <w:p w14:paraId="4F0A9940" w14:textId="77777777" w:rsidR="00AF517D" w:rsidRDefault="00AF517D" w:rsidP="00BF33EE">
      <w:pPr>
        <w:rPr>
          <w:rFonts w:ascii="Times New Roman" w:hAnsi="Times New Roman" w:cs="Times New Roman"/>
          <w:b/>
          <w:sz w:val="28"/>
          <w:szCs w:val="28"/>
        </w:rPr>
      </w:pPr>
    </w:p>
    <w:p w14:paraId="27A4884B" w14:textId="77777777" w:rsidR="0057111F" w:rsidRPr="0057111F" w:rsidRDefault="0057111F" w:rsidP="0057111F">
      <w:pPr>
        <w:pStyle w:val="paragraph"/>
        <w:spacing w:before="0" w:beforeAutospacing="0" w:after="0" w:afterAutospacing="0"/>
        <w:jc w:val="center"/>
        <w:textAlignment w:val="baseline"/>
        <w:rPr>
          <w:sz w:val="38"/>
          <w:szCs w:val="38"/>
        </w:rPr>
      </w:pPr>
      <w:r w:rsidRPr="0057111F">
        <w:rPr>
          <w:rStyle w:val="normaltextrun"/>
          <w:b/>
          <w:bCs/>
          <w:sz w:val="38"/>
          <w:szCs w:val="38"/>
          <w:lang w:val="vi-VN"/>
        </w:rPr>
        <w:lastRenderedPageBreak/>
        <w:t>NHẬN XÉT SINH VIÊN</w:t>
      </w:r>
      <w:r w:rsidRPr="0057111F">
        <w:rPr>
          <w:rStyle w:val="eop"/>
          <w:sz w:val="38"/>
          <w:szCs w:val="38"/>
        </w:rPr>
        <w:t> </w:t>
      </w:r>
    </w:p>
    <w:p w14:paraId="6E0D5B1E" w14:textId="21BF59ED" w:rsidR="0057111F" w:rsidRPr="0057111F" w:rsidRDefault="0057111F" w:rsidP="0057111F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38"/>
          <w:szCs w:val="38"/>
        </w:rPr>
      </w:pPr>
      <w:r w:rsidRPr="0057111F">
        <w:rPr>
          <w:rStyle w:val="normaltextrun"/>
          <w:b/>
          <w:bCs/>
          <w:sz w:val="38"/>
          <w:szCs w:val="38"/>
          <w:lang w:val="vi-VN"/>
        </w:rPr>
        <w:t>CỦA ĐƠN VỊ THỰC TẬP</w:t>
      </w:r>
    </w:p>
    <w:p w14:paraId="116D7EBE" w14:textId="77777777" w:rsidR="0057111F" w:rsidRPr="00EF74AE" w:rsidRDefault="0057111F" w:rsidP="0057111F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32"/>
          <w:szCs w:val="32"/>
        </w:rPr>
      </w:pPr>
    </w:p>
    <w:p w14:paraId="30A407C8" w14:textId="77777777" w:rsidR="0057111F" w:rsidRPr="00EF74AE" w:rsidRDefault="0057111F" w:rsidP="0057111F">
      <w:pPr>
        <w:pStyle w:val="paragraph"/>
        <w:spacing w:before="0" w:beforeAutospacing="0" w:after="0" w:afterAutospacing="0"/>
        <w:jc w:val="center"/>
        <w:textAlignment w:val="baseline"/>
        <w:rPr>
          <w:sz w:val="18"/>
          <w:szCs w:val="18"/>
        </w:rPr>
      </w:pPr>
    </w:p>
    <w:p w14:paraId="1FCB4572" w14:textId="27A787B8" w:rsidR="0057111F" w:rsidRPr="00EF74AE" w:rsidRDefault="0057111F" w:rsidP="0057111F">
      <w:pPr>
        <w:pStyle w:val="paragraph"/>
        <w:spacing w:before="0" w:beforeAutospacing="0" w:after="0" w:afterAutospacing="0" w:line="288" w:lineRule="auto"/>
        <w:textAlignment w:val="baseline"/>
        <w:rPr>
          <w:sz w:val="26"/>
          <w:szCs w:val="26"/>
        </w:rPr>
      </w:pPr>
      <w:r w:rsidRPr="00EF74AE">
        <w:rPr>
          <w:rStyle w:val="normaltextrun"/>
          <w:sz w:val="26"/>
          <w:szCs w:val="26"/>
          <w:lang w:val="vi-VN"/>
        </w:rPr>
        <w:t>Họ và tên sinh viên: </w:t>
      </w:r>
      <w:proofErr w:type="spellStart"/>
      <w:r w:rsidR="00B77422">
        <w:rPr>
          <w:rStyle w:val="tabchar"/>
          <w:b/>
          <w:bCs/>
          <w:sz w:val="26"/>
          <w:szCs w:val="26"/>
        </w:rPr>
        <w:t>Hồ</w:t>
      </w:r>
      <w:proofErr w:type="spellEnd"/>
      <w:r w:rsidR="00B77422">
        <w:rPr>
          <w:rStyle w:val="tabchar"/>
          <w:b/>
          <w:bCs/>
          <w:sz w:val="26"/>
          <w:szCs w:val="26"/>
        </w:rPr>
        <w:t xml:space="preserve"> Thanh Phong</w:t>
      </w:r>
    </w:p>
    <w:p w14:paraId="5433EC52" w14:textId="7F55114F" w:rsidR="0057111F" w:rsidRPr="00EF74AE" w:rsidRDefault="0057111F" w:rsidP="0057111F">
      <w:pPr>
        <w:pStyle w:val="paragraph"/>
        <w:spacing w:before="0" w:beforeAutospacing="0" w:after="0" w:afterAutospacing="0" w:line="288" w:lineRule="auto"/>
        <w:textAlignment w:val="baseline"/>
        <w:rPr>
          <w:rStyle w:val="normaltextrun"/>
          <w:sz w:val="26"/>
          <w:szCs w:val="26"/>
          <w:lang w:val="vi-VN"/>
        </w:rPr>
      </w:pPr>
      <w:r w:rsidRPr="00EF74AE">
        <w:rPr>
          <w:rStyle w:val="normaltextrun"/>
          <w:sz w:val="26"/>
          <w:szCs w:val="26"/>
          <w:lang w:val="vi-VN"/>
        </w:rPr>
        <w:t>Lớp</w:t>
      </w:r>
      <w:r w:rsidRPr="00EF74AE">
        <w:rPr>
          <w:rStyle w:val="normaltextrun"/>
          <w:sz w:val="26"/>
          <w:szCs w:val="26"/>
        </w:rPr>
        <w:t>:</w:t>
      </w:r>
      <w:r w:rsidRPr="00EF74AE">
        <w:rPr>
          <w:rStyle w:val="tabchar"/>
          <w:sz w:val="26"/>
          <w:szCs w:val="26"/>
        </w:rPr>
        <w:t xml:space="preserve"> </w:t>
      </w:r>
      <w:r w:rsidRPr="0057111F">
        <w:rPr>
          <w:rStyle w:val="tabchar"/>
          <w:b/>
          <w:bCs/>
          <w:sz w:val="26"/>
          <w:szCs w:val="26"/>
        </w:rPr>
        <w:t>CD19LW</w:t>
      </w:r>
      <w:r w:rsidR="00B77422">
        <w:rPr>
          <w:rStyle w:val="tabchar"/>
          <w:b/>
          <w:bCs/>
          <w:sz w:val="26"/>
          <w:szCs w:val="26"/>
        </w:rPr>
        <w:t>7</w:t>
      </w:r>
      <w:r w:rsidRPr="00EF74AE">
        <w:rPr>
          <w:rStyle w:val="tabchar"/>
          <w:sz w:val="26"/>
          <w:szCs w:val="26"/>
        </w:rPr>
        <w:t>……….</w:t>
      </w:r>
      <w:r w:rsidRPr="00EF74AE">
        <w:rPr>
          <w:rStyle w:val="normaltextrun"/>
          <w:sz w:val="26"/>
          <w:szCs w:val="26"/>
          <w:lang w:val="vi-VN"/>
        </w:rPr>
        <w:t>Khoa</w:t>
      </w:r>
      <w:r w:rsidRPr="00EF74AE">
        <w:rPr>
          <w:rStyle w:val="tabchar"/>
          <w:sz w:val="26"/>
          <w:szCs w:val="26"/>
        </w:rPr>
        <w:t xml:space="preserve">: </w:t>
      </w:r>
      <w:r w:rsidRPr="0057111F">
        <w:rPr>
          <w:rStyle w:val="tabchar"/>
          <w:b/>
          <w:bCs/>
          <w:sz w:val="26"/>
          <w:szCs w:val="26"/>
        </w:rPr>
        <w:t>CNTT</w:t>
      </w:r>
      <w:r w:rsidRPr="00EF74AE">
        <w:rPr>
          <w:rStyle w:val="tabchar"/>
          <w:sz w:val="26"/>
          <w:szCs w:val="26"/>
        </w:rPr>
        <w:t xml:space="preserve">…………. </w:t>
      </w:r>
      <w:proofErr w:type="spellStart"/>
      <w:r w:rsidRPr="00EF74AE">
        <w:rPr>
          <w:rStyle w:val="normaltextrun"/>
          <w:sz w:val="26"/>
          <w:szCs w:val="26"/>
          <w:lang w:val="vi-VN"/>
        </w:rPr>
        <w:t>Kh</w:t>
      </w:r>
      <w:proofErr w:type="spellEnd"/>
      <w:r>
        <w:rPr>
          <w:rStyle w:val="normaltextrun"/>
          <w:sz w:val="26"/>
          <w:szCs w:val="26"/>
        </w:rPr>
        <w:t>ó</w:t>
      </w:r>
      <w:r w:rsidRPr="00EF74AE">
        <w:rPr>
          <w:rStyle w:val="normaltextrun"/>
          <w:sz w:val="26"/>
          <w:szCs w:val="26"/>
          <w:lang w:val="vi-VN"/>
        </w:rPr>
        <w:t>a:</w:t>
      </w:r>
      <w:r w:rsidRPr="0057111F">
        <w:rPr>
          <w:rStyle w:val="normaltextrun"/>
          <w:b/>
          <w:bCs/>
          <w:sz w:val="26"/>
          <w:szCs w:val="26"/>
        </w:rPr>
        <w:t xml:space="preserve"> K19</w:t>
      </w:r>
      <w:r w:rsidRPr="00EF74AE">
        <w:rPr>
          <w:rStyle w:val="normaltextrun"/>
          <w:sz w:val="26"/>
          <w:szCs w:val="26"/>
        </w:rPr>
        <w:t>.......................</w:t>
      </w:r>
      <w:r w:rsidRPr="00EF74AE">
        <w:rPr>
          <w:rStyle w:val="normaltextrun"/>
          <w:sz w:val="26"/>
          <w:szCs w:val="26"/>
          <w:lang w:val="vi-VN"/>
        </w:rPr>
        <w:t xml:space="preserve"> trực thuộc </w:t>
      </w:r>
    </w:p>
    <w:p w14:paraId="66FDF1AF" w14:textId="77777777" w:rsidR="0057111F" w:rsidRPr="008F666A" w:rsidRDefault="0057111F" w:rsidP="0057111F">
      <w:pPr>
        <w:pStyle w:val="paragraph"/>
        <w:spacing w:before="0" w:beforeAutospacing="0" w:after="0" w:afterAutospacing="0" w:line="288" w:lineRule="auto"/>
        <w:textAlignment w:val="baseline"/>
        <w:rPr>
          <w:sz w:val="18"/>
          <w:szCs w:val="18"/>
          <w:lang w:val="vi-VN"/>
        </w:rPr>
      </w:pPr>
      <w:r w:rsidRPr="00EF74AE">
        <w:rPr>
          <w:rStyle w:val="normaltextrun"/>
          <w:sz w:val="26"/>
          <w:szCs w:val="26"/>
          <w:lang w:val="vi-VN"/>
        </w:rPr>
        <w:t>Trường</w:t>
      </w:r>
      <w:r w:rsidRPr="008F666A">
        <w:rPr>
          <w:rStyle w:val="tabchar"/>
          <w:sz w:val="26"/>
          <w:szCs w:val="26"/>
          <w:lang w:val="vi-VN"/>
        </w:rPr>
        <w:t xml:space="preserve">: </w:t>
      </w:r>
      <w:r w:rsidRPr="008F666A">
        <w:rPr>
          <w:rStyle w:val="tabchar"/>
          <w:b/>
          <w:bCs/>
          <w:sz w:val="26"/>
          <w:szCs w:val="26"/>
          <w:lang w:val="vi-VN"/>
        </w:rPr>
        <w:t xml:space="preserve">Cao Đăng CNTT </w:t>
      </w:r>
      <w:proofErr w:type="spellStart"/>
      <w:r w:rsidRPr="008F666A">
        <w:rPr>
          <w:rStyle w:val="tabchar"/>
          <w:b/>
          <w:bCs/>
          <w:sz w:val="26"/>
          <w:szCs w:val="26"/>
          <w:lang w:val="vi-VN"/>
        </w:rPr>
        <w:t>Tp.HCM</w:t>
      </w:r>
      <w:proofErr w:type="spellEnd"/>
      <w:r w:rsidRPr="008F666A">
        <w:rPr>
          <w:rStyle w:val="tabchar"/>
          <w:sz w:val="26"/>
          <w:szCs w:val="26"/>
          <w:lang w:val="vi-VN"/>
        </w:rPr>
        <w:t>……………………………………………………</w:t>
      </w:r>
    </w:p>
    <w:p w14:paraId="372DB5FE" w14:textId="77777777" w:rsidR="0057111F" w:rsidRPr="008F666A" w:rsidRDefault="0057111F" w:rsidP="0057111F">
      <w:pPr>
        <w:pStyle w:val="paragraph"/>
        <w:spacing w:before="0" w:beforeAutospacing="0" w:after="0" w:afterAutospacing="0" w:line="288" w:lineRule="auto"/>
        <w:textAlignment w:val="baseline"/>
        <w:rPr>
          <w:sz w:val="18"/>
          <w:szCs w:val="18"/>
          <w:lang w:val="vi-VN"/>
        </w:rPr>
      </w:pPr>
      <w:r w:rsidRPr="00EF74AE">
        <w:rPr>
          <w:rStyle w:val="normaltextrun"/>
          <w:sz w:val="26"/>
          <w:szCs w:val="26"/>
          <w:lang w:val="vi-VN"/>
        </w:rPr>
        <w:t>Trong thời gian từ ngày</w:t>
      </w:r>
      <w:r w:rsidRPr="008F666A">
        <w:rPr>
          <w:rStyle w:val="tabchar"/>
          <w:sz w:val="26"/>
          <w:szCs w:val="26"/>
          <w:lang w:val="vi-VN"/>
        </w:rPr>
        <w:t xml:space="preserve"> 27 </w:t>
      </w:r>
      <w:r w:rsidRPr="00EF74AE">
        <w:rPr>
          <w:rStyle w:val="normaltextrun"/>
          <w:sz w:val="26"/>
          <w:szCs w:val="26"/>
          <w:lang w:val="vi-VN"/>
        </w:rPr>
        <w:t>tháng</w:t>
      </w:r>
      <w:r w:rsidRPr="008F666A">
        <w:rPr>
          <w:rStyle w:val="normaltextrun"/>
          <w:sz w:val="26"/>
          <w:szCs w:val="26"/>
          <w:lang w:val="vi-VN"/>
        </w:rPr>
        <w:t xml:space="preserve"> 07</w:t>
      </w:r>
      <w:r w:rsidRPr="008F666A">
        <w:rPr>
          <w:rStyle w:val="tabchar"/>
          <w:sz w:val="26"/>
          <w:szCs w:val="26"/>
          <w:lang w:val="vi-VN"/>
        </w:rPr>
        <w:t xml:space="preserve"> </w:t>
      </w:r>
      <w:r w:rsidRPr="00EF74AE">
        <w:rPr>
          <w:rStyle w:val="normaltextrun"/>
          <w:sz w:val="26"/>
          <w:szCs w:val="26"/>
          <w:lang w:val="vi-VN"/>
        </w:rPr>
        <w:t>năm</w:t>
      </w:r>
      <w:r w:rsidRPr="008F666A">
        <w:rPr>
          <w:rStyle w:val="normaltextrun"/>
          <w:sz w:val="26"/>
          <w:szCs w:val="26"/>
          <w:lang w:val="vi-VN"/>
        </w:rPr>
        <w:t xml:space="preserve"> 2021...</w:t>
      </w:r>
      <w:r w:rsidRPr="00EF74AE">
        <w:rPr>
          <w:rStyle w:val="normaltextrun"/>
          <w:sz w:val="26"/>
          <w:szCs w:val="26"/>
          <w:lang w:val="vi-VN"/>
        </w:rPr>
        <w:t> đến ngày</w:t>
      </w:r>
      <w:r w:rsidRPr="008F666A">
        <w:rPr>
          <w:rStyle w:val="normaltextrun"/>
          <w:sz w:val="26"/>
          <w:szCs w:val="26"/>
          <w:lang w:val="vi-VN"/>
        </w:rPr>
        <w:t>….</w:t>
      </w:r>
      <w:r w:rsidRPr="008F666A">
        <w:rPr>
          <w:rStyle w:val="tabchar"/>
          <w:sz w:val="26"/>
          <w:szCs w:val="26"/>
          <w:lang w:val="vi-VN"/>
        </w:rPr>
        <w:t xml:space="preserve"> </w:t>
      </w:r>
      <w:r w:rsidRPr="00EF74AE">
        <w:rPr>
          <w:rStyle w:val="normaltextrun"/>
          <w:sz w:val="26"/>
          <w:szCs w:val="26"/>
          <w:lang w:val="vi-VN"/>
        </w:rPr>
        <w:t>tháng</w:t>
      </w:r>
      <w:r w:rsidRPr="008F666A">
        <w:rPr>
          <w:rStyle w:val="tabchar"/>
          <w:sz w:val="26"/>
          <w:szCs w:val="26"/>
          <w:lang w:val="vi-VN"/>
        </w:rPr>
        <w:t>…..</w:t>
      </w:r>
      <w:r w:rsidRPr="00EF74AE">
        <w:rPr>
          <w:rStyle w:val="normaltextrun"/>
          <w:sz w:val="26"/>
          <w:szCs w:val="26"/>
          <w:lang w:val="vi-VN"/>
        </w:rPr>
        <w:t>năm</w:t>
      </w:r>
      <w:r w:rsidRPr="008F666A">
        <w:rPr>
          <w:rStyle w:val="normaltextrun"/>
          <w:sz w:val="26"/>
          <w:szCs w:val="26"/>
          <w:lang w:val="vi-VN"/>
        </w:rPr>
        <w:t xml:space="preserve"> 2021</w:t>
      </w:r>
    </w:p>
    <w:p w14:paraId="6FABAEEE" w14:textId="77777777" w:rsidR="0057111F" w:rsidRPr="008F666A" w:rsidRDefault="0057111F" w:rsidP="0057111F">
      <w:pPr>
        <w:pStyle w:val="paragraph"/>
        <w:spacing w:before="0" w:beforeAutospacing="0" w:after="0" w:afterAutospacing="0" w:line="288" w:lineRule="auto"/>
        <w:textAlignment w:val="baseline"/>
        <w:rPr>
          <w:sz w:val="18"/>
          <w:szCs w:val="18"/>
          <w:lang w:val="vi-VN"/>
        </w:rPr>
      </w:pPr>
      <w:r w:rsidRPr="00EF74AE">
        <w:rPr>
          <w:rStyle w:val="normaltextrun"/>
          <w:sz w:val="26"/>
          <w:szCs w:val="26"/>
          <w:lang w:val="vi-VN"/>
        </w:rPr>
        <w:t>Tại :</w:t>
      </w:r>
      <w:r w:rsidRPr="008F666A">
        <w:rPr>
          <w:rStyle w:val="tabchar"/>
          <w:sz w:val="26"/>
          <w:szCs w:val="26"/>
          <w:lang w:val="vi-VN"/>
        </w:rPr>
        <w:t xml:space="preserve"> </w:t>
      </w:r>
      <w:r w:rsidRPr="008F666A">
        <w:rPr>
          <w:rStyle w:val="eop"/>
          <w:sz w:val="26"/>
          <w:szCs w:val="26"/>
          <w:lang w:val="vi-VN"/>
        </w:rPr>
        <w:t> </w:t>
      </w:r>
      <w:proofErr w:type="spellStart"/>
      <w:r w:rsidRPr="008F666A">
        <w:rPr>
          <w:rStyle w:val="eop"/>
          <w:sz w:val="26"/>
          <w:szCs w:val="26"/>
          <w:lang w:val="vi-VN"/>
        </w:rPr>
        <w:t>Tp.HCM</w:t>
      </w:r>
      <w:proofErr w:type="spellEnd"/>
    </w:p>
    <w:p w14:paraId="2862E29D" w14:textId="1BD62546" w:rsidR="0057111F" w:rsidRPr="008F666A" w:rsidRDefault="0057111F" w:rsidP="0057111F">
      <w:pPr>
        <w:pStyle w:val="paragraph"/>
        <w:spacing w:before="0" w:beforeAutospacing="0" w:after="0" w:afterAutospacing="0" w:line="288" w:lineRule="auto"/>
        <w:textAlignment w:val="baseline"/>
        <w:rPr>
          <w:sz w:val="18"/>
          <w:szCs w:val="18"/>
          <w:lang w:val="vi-VN"/>
        </w:rPr>
      </w:pPr>
      <w:r w:rsidRPr="00EF74AE">
        <w:rPr>
          <w:rStyle w:val="normaltextrun"/>
          <w:sz w:val="26"/>
          <w:szCs w:val="26"/>
          <w:lang w:val="vi-VN"/>
        </w:rPr>
        <w:t>Địa chỉ :</w:t>
      </w:r>
      <w:r w:rsidRPr="008F666A">
        <w:rPr>
          <w:rStyle w:val="tabchar"/>
          <w:sz w:val="26"/>
          <w:szCs w:val="26"/>
          <w:lang w:val="vi-VN"/>
        </w:rPr>
        <w:t xml:space="preserve"> </w:t>
      </w:r>
      <w:r w:rsidRPr="008F666A">
        <w:rPr>
          <w:rStyle w:val="eop"/>
          <w:sz w:val="26"/>
          <w:szCs w:val="26"/>
          <w:lang w:val="vi-VN"/>
        </w:rPr>
        <w:t> </w:t>
      </w:r>
      <w:r w:rsidR="00B77422" w:rsidRPr="00B77422">
        <w:rPr>
          <w:sz w:val="26"/>
          <w:szCs w:val="26"/>
          <w:lang w:val="vi-VN"/>
        </w:rPr>
        <w:t xml:space="preserve">294 Khuông </w:t>
      </w:r>
      <w:proofErr w:type="spellStart"/>
      <w:r w:rsidR="00B77422" w:rsidRPr="00B77422">
        <w:rPr>
          <w:sz w:val="26"/>
          <w:szCs w:val="26"/>
          <w:lang w:val="vi-VN"/>
        </w:rPr>
        <w:t>Việt</w:t>
      </w:r>
      <w:proofErr w:type="spellEnd"/>
      <w:r w:rsidR="00B77422" w:rsidRPr="00B77422">
        <w:rPr>
          <w:sz w:val="26"/>
          <w:szCs w:val="26"/>
          <w:lang w:val="vi-VN"/>
        </w:rPr>
        <w:t xml:space="preserve">, </w:t>
      </w:r>
      <w:proofErr w:type="spellStart"/>
      <w:r w:rsidR="00B77422" w:rsidRPr="00B77422">
        <w:rPr>
          <w:sz w:val="26"/>
          <w:szCs w:val="26"/>
          <w:lang w:val="vi-VN"/>
        </w:rPr>
        <w:t>Phú</w:t>
      </w:r>
      <w:proofErr w:type="spellEnd"/>
      <w:r w:rsidR="00B77422" w:rsidRPr="00B77422">
        <w:rPr>
          <w:sz w:val="26"/>
          <w:szCs w:val="26"/>
          <w:lang w:val="vi-VN"/>
        </w:rPr>
        <w:t xml:space="preserve"> Trung, Tân </w:t>
      </w:r>
      <w:proofErr w:type="spellStart"/>
      <w:r w:rsidR="00B77422" w:rsidRPr="00B77422">
        <w:rPr>
          <w:sz w:val="26"/>
          <w:szCs w:val="26"/>
          <w:lang w:val="vi-VN"/>
        </w:rPr>
        <w:t>Phú</w:t>
      </w:r>
      <w:proofErr w:type="spellEnd"/>
      <w:r w:rsidRPr="008F666A">
        <w:rPr>
          <w:sz w:val="26"/>
          <w:szCs w:val="26"/>
          <w:lang w:val="vi-VN"/>
        </w:rPr>
        <w:t>, TP. HCM</w:t>
      </w:r>
    </w:p>
    <w:p w14:paraId="749C6824" w14:textId="77777777" w:rsidR="0057111F" w:rsidRPr="008F666A" w:rsidRDefault="0057111F" w:rsidP="0057111F">
      <w:pPr>
        <w:pStyle w:val="paragraph"/>
        <w:spacing w:before="0" w:beforeAutospacing="0" w:after="0" w:afterAutospacing="0" w:line="288" w:lineRule="auto"/>
        <w:textAlignment w:val="baseline"/>
        <w:rPr>
          <w:sz w:val="18"/>
          <w:szCs w:val="18"/>
          <w:lang w:val="vi-VN"/>
        </w:rPr>
      </w:pPr>
      <w:r w:rsidRPr="00EF74AE">
        <w:rPr>
          <w:rStyle w:val="normaltextrun"/>
          <w:sz w:val="26"/>
          <w:szCs w:val="26"/>
          <w:lang w:val="vi-VN"/>
        </w:rPr>
        <w:t>Sau quá trình thực tập tại đơn vị của sinh viên, chúng tôi có một số nhận xét đánh giá như sau :</w:t>
      </w:r>
      <w:r w:rsidRPr="008F666A">
        <w:rPr>
          <w:rStyle w:val="eop"/>
          <w:sz w:val="26"/>
          <w:szCs w:val="26"/>
          <w:lang w:val="vi-VN"/>
        </w:rPr>
        <w:t> </w:t>
      </w:r>
    </w:p>
    <w:p w14:paraId="2F541561" w14:textId="77777777" w:rsidR="0057111F" w:rsidRPr="008F666A" w:rsidRDefault="0057111F" w:rsidP="006A23A2">
      <w:pPr>
        <w:pStyle w:val="paragraph"/>
        <w:numPr>
          <w:ilvl w:val="0"/>
          <w:numId w:val="1"/>
        </w:numPr>
        <w:spacing w:before="0" w:beforeAutospacing="0" w:after="0" w:afterAutospacing="0"/>
        <w:textAlignment w:val="baseline"/>
        <w:rPr>
          <w:sz w:val="26"/>
          <w:szCs w:val="26"/>
          <w:lang w:val="vi-VN"/>
        </w:rPr>
      </w:pPr>
      <w:r w:rsidRPr="00EF74AE">
        <w:rPr>
          <w:rStyle w:val="normaltextrun"/>
          <w:b/>
          <w:bCs/>
          <w:sz w:val="26"/>
          <w:szCs w:val="26"/>
          <w:lang w:val="vi-VN"/>
        </w:rPr>
        <w:t>Về ý thức tổ chức kỷ luật:</w:t>
      </w:r>
      <w:r w:rsidRPr="008F666A">
        <w:rPr>
          <w:rStyle w:val="eop"/>
          <w:sz w:val="26"/>
          <w:szCs w:val="26"/>
          <w:lang w:val="vi-VN"/>
        </w:rPr>
        <w:t> </w:t>
      </w:r>
    </w:p>
    <w:p w14:paraId="47C4FE15" w14:textId="3DD49EFF" w:rsidR="0057111F" w:rsidRPr="008F666A" w:rsidRDefault="0057111F" w:rsidP="0057111F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vi-VN"/>
        </w:rPr>
      </w:pPr>
      <w:r w:rsidRPr="008F666A">
        <w:rPr>
          <w:rStyle w:val="eop"/>
          <w:sz w:val="26"/>
          <w:szCs w:val="26"/>
          <w:lang w:val="vi-VN"/>
        </w:rPr>
        <w:t> </w:t>
      </w:r>
    </w:p>
    <w:p w14:paraId="6B544F48" w14:textId="77777777" w:rsidR="0057111F" w:rsidRPr="008F666A" w:rsidRDefault="0057111F" w:rsidP="0057111F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vi-VN"/>
        </w:rPr>
      </w:pPr>
      <w:r w:rsidRPr="008F666A">
        <w:rPr>
          <w:rStyle w:val="eop"/>
          <w:sz w:val="26"/>
          <w:szCs w:val="26"/>
          <w:lang w:val="vi-VN"/>
        </w:rPr>
        <w:t> </w:t>
      </w:r>
    </w:p>
    <w:p w14:paraId="1C726D54" w14:textId="77777777" w:rsidR="0057111F" w:rsidRPr="008F666A" w:rsidRDefault="0057111F" w:rsidP="006A23A2">
      <w:pPr>
        <w:pStyle w:val="paragraph"/>
        <w:numPr>
          <w:ilvl w:val="0"/>
          <w:numId w:val="1"/>
        </w:numPr>
        <w:spacing w:before="0" w:beforeAutospacing="0" w:after="0" w:afterAutospacing="0"/>
        <w:textAlignment w:val="baseline"/>
        <w:rPr>
          <w:sz w:val="26"/>
          <w:szCs w:val="26"/>
          <w:lang w:val="vi-VN"/>
        </w:rPr>
      </w:pPr>
      <w:r w:rsidRPr="00EF74AE">
        <w:rPr>
          <w:rStyle w:val="normaltextrun"/>
          <w:b/>
          <w:bCs/>
          <w:sz w:val="26"/>
          <w:szCs w:val="26"/>
          <w:lang w:val="vi-VN"/>
        </w:rPr>
        <w:t>Về </w:t>
      </w:r>
      <w:r w:rsidRPr="008F666A">
        <w:rPr>
          <w:rStyle w:val="normaltextrun"/>
          <w:b/>
          <w:bCs/>
          <w:sz w:val="26"/>
          <w:szCs w:val="26"/>
          <w:lang w:val="vi-VN"/>
        </w:rPr>
        <w:t>t</w:t>
      </w:r>
      <w:r w:rsidRPr="00EF74AE">
        <w:rPr>
          <w:rStyle w:val="normaltextrun"/>
          <w:b/>
          <w:bCs/>
          <w:sz w:val="26"/>
          <w:szCs w:val="26"/>
          <w:lang w:val="vi-VN"/>
        </w:rPr>
        <w:t>hái độ học tập</w:t>
      </w:r>
      <w:r w:rsidRPr="008F666A">
        <w:rPr>
          <w:rStyle w:val="normaltextrun"/>
          <w:b/>
          <w:bCs/>
          <w:sz w:val="26"/>
          <w:szCs w:val="26"/>
          <w:lang w:val="vi-VN"/>
        </w:rPr>
        <w:t>, </w:t>
      </w:r>
      <w:proofErr w:type="spellStart"/>
      <w:r w:rsidRPr="008F666A">
        <w:rPr>
          <w:rStyle w:val="normaltextrun"/>
          <w:b/>
          <w:bCs/>
          <w:sz w:val="26"/>
          <w:szCs w:val="26"/>
          <w:lang w:val="vi-VN"/>
        </w:rPr>
        <w:t>làm</w:t>
      </w:r>
      <w:proofErr w:type="spellEnd"/>
      <w:r w:rsidRPr="008F666A">
        <w:rPr>
          <w:rStyle w:val="normaltextrun"/>
          <w:b/>
          <w:bCs/>
          <w:sz w:val="26"/>
          <w:szCs w:val="26"/>
          <w:lang w:val="vi-VN"/>
        </w:rPr>
        <w:t> </w:t>
      </w:r>
      <w:proofErr w:type="spellStart"/>
      <w:r w:rsidRPr="008F666A">
        <w:rPr>
          <w:rStyle w:val="normaltextrun"/>
          <w:b/>
          <w:bCs/>
          <w:sz w:val="26"/>
          <w:szCs w:val="26"/>
          <w:lang w:val="vi-VN"/>
        </w:rPr>
        <w:t>việc</w:t>
      </w:r>
      <w:proofErr w:type="spellEnd"/>
      <w:r w:rsidRPr="00EF74AE">
        <w:rPr>
          <w:rStyle w:val="normaltextrun"/>
          <w:b/>
          <w:bCs/>
          <w:sz w:val="26"/>
          <w:szCs w:val="26"/>
          <w:lang w:val="vi-VN"/>
        </w:rPr>
        <w:t>:</w:t>
      </w:r>
      <w:r w:rsidRPr="008F666A">
        <w:rPr>
          <w:rStyle w:val="eop"/>
          <w:sz w:val="26"/>
          <w:szCs w:val="26"/>
          <w:lang w:val="vi-VN"/>
        </w:rPr>
        <w:t> </w:t>
      </w:r>
    </w:p>
    <w:p w14:paraId="6CD8DFD8" w14:textId="77777777" w:rsidR="0057111F" w:rsidRPr="008F666A" w:rsidRDefault="0057111F" w:rsidP="0057111F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vi-VN"/>
        </w:rPr>
      </w:pPr>
      <w:r w:rsidRPr="008F666A">
        <w:rPr>
          <w:rStyle w:val="eop"/>
          <w:sz w:val="26"/>
          <w:szCs w:val="26"/>
          <w:lang w:val="vi-VN"/>
        </w:rPr>
        <w:t> </w:t>
      </w:r>
    </w:p>
    <w:p w14:paraId="57104160" w14:textId="77777777" w:rsidR="0057111F" w:rsidRPr="008F666A" w:rsidRDefault="0057111F" w:rsidP="0057111F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vi-VN"/>
        </w:rPr>
      </w:pPr>
      <w:r w:rsidRPr="008F666A">
        <w:rPr>
          <w:rStyle w:val="eop"/>
          <w:sz w:val="26"/>
          <w:szCs w:val="26"/>
          <w:lang w:val="vi-VN"/>
        </w:rPr>
        <w:t> </w:t>
      </w:r>
    </w:p>
    <w:p w14:paraId="25A8ECE6" w14:textId="77777777" w:rsidR="0057111F" w:rsidRPr="008F666A" w:rsidRDefault="0057111F" w:rsidP="006A23A2">
      <w:pPr>
        <w:pStyle w:val="paragraph"/>
        <w:numPr>
          <w:ilvl w:val="0"/>
          <w:numId w:val="1"/>
        </w:numPr>
        <w:spacing w:before="0" w:beforeAutospacing="0" w:after="0" w:afterAutospacing="0"/>
        <w:textAlignment w:val="baseline"/>
        <w:rPr>
          <w:sz w:val="26"/>
          <w:szCs w:val="26"/>
          <w:lang w:val="vi-VN"/>
        </w:rPr>
      </w:pPr>
      <w:r w:rsidRPr="00EF74AE">
        <w:rPr>
          <w:rStyle w:val="normaltextrun"/>
          <w:b/>
          <w:bCs/>
          <w:sz w:val="26"/>
          <w:szCs w:val="26"/>
          <w:lang w:val="vi-VN"/>
        </w:rPr>
        <w:t>Về </w:t>
      </w:r>
      <w:r w:rsidRPr="008F666A">
        <w:rPr>
          <w:rStyle w:val="normaltextrun"/>
          <w:b/>
          <w:bCs/>
          <w:sz w:val="26"/>
          <w:szCs w:val="26"/>
          <w:lang w:val="vi-VN"/>
        </w:rPr>
        <w:t>cư </w:t>
      </w:r>
      <w:proofErr w:type="spellStart"/>
      <w:r w:rsidRPr="008F666A">
        <w:rPr>
          <w:rStyle w:val="normaltextrun"/>
          <w:b/>
          <w:bCs/>
          <w:sz w:val="26"/>
          <w:szCs w:val="26"/>
          <w:lang w:val="vi-VN"/>
        </w:rPr>
        <w:t>xử</w:t>
      </w:r>
      <w:proofErr w:type="spellEnd"/>
      <w:r w:rsidRPr="008F666A">
        <w:rPr>
          <w:rStyle w:val="normaltextrun"/>
          <w:b/>
          <w:bCs/>
          <w:sz w:val="26"/>
          <w:szCs w:val="26"/>
          <w:lang w:val="vi-VN"/>
        </w:rPr>
        <w:t>, </w:t>
      </w:r>
      <w:proofErr w:type="spellStart"/>
      <w:r w:rsidRPr="008F666A">
        <w:rPr>
          <w:rStyle w:val="normaltextrun"/>
          <w:b/>
          <w:bCs/>
          <w:sz w:val="26"/>
          <w:szCs w:val="26"/>
          <w:lang w:val="vi-VN"/>
        </w:rPr>
        <w:t>hợp</w:t>
      </w:r>
      <w:proofErr w:type="spellEnd"/>
      <w:r w:rsidRPr="008F666A">
        <w:rPr>
          <w:rStyle w:val="normaltextrun"/>
          <w:b/>
          <w:bCs/>
          <w:sz w:val="26"/>
          <w:szCs w:val="26"/>
          <w:lang w:val="vi-VN"/>
        </w:rPr>
        <w:t> </w:t>
      </w:r>
      <w:proofErr w:type="spellStart"/>
      <w:r w:rsidRPr="008F666A">
        <w:rPr>
          <w:rStyle w:val="normaltextrun"/>
          <w:b/>
          <w:bCs/>
          <w:sz w:val="26"/>
          <w:szCs w:val="26"/>
          <w:lang w:val="vi-VN"/>
        </w:rPr>
        <w:t>tác</w:t>
      </w:r>
      <w:proofErr w:type="spellEnd"/>
      <w:r w:rsidRPr="00EF74AE">
        <w:rPr>
          <w:rStyle w:val="normaltextrun"/>
          <w:b/>
          <w:bCs/>
          <w:sz w:val="26"/>
          <w:szCs w:val="26"/>
          <w:lang w:val="vi-VN"/>
        </w:rPr>
        <w:t>:</w:t>
      </w:r>
      <w:r w:rsidRPr="008F666A">
        <w:rPr>
          <w:rStyle w:val="eop"/>
          <w:sz w:val="26"/>
          <w:szCs w:val="26"/>
          <w:lang w:val="vi-VN"/>
        </w:rPr>
        <w:t> </w:t>
      </w:r>
    </w:p>
    <w:p w14:paraId="5C94F20B" w14:textId="77777777" w:rsidR="0057111F" w:rsidRPr="008F666A" w:rsidRDefault="0057111F" w:rsidP="0057111F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vi-VN"/>
        </w:rPr>
      </w:pPr>
      <w:r w:rsidRPr="008F666A">
        <w:rPr>
          <w:rStyle w:val="eop"/>
          <w:sz w:val="26"/>
          <w:szCs w:val="26"/>
          <w:lang w:val="vi-VN"/>
        </w:rPr>
        <w:t> </w:t>
      </w:r>
    </w:p>
    <w:p w14:paraId="59167C91" w14:textId="77777777" w:rsidR="0057111F" w:rsidRPr="008F666A" w:rsidRDefault="0057111F" w:rsidP="0057111F">
      <w:pPr>
        <w:pStyle w:val="paragraph"/>
        <w:spacing w:before="0" w:beforeAutospacing="0" w:after="0" w:afterAutospacing="0"/>
        <w:textAlignment w:val="baseline"/>
        <w:rPr>
          <w:sz w:val="18"/>
          <w:szCs w:val="18"/>
          <w:lang w:val="vi-VN"/>
        </w:rPr>
      </w:pPr>
      <w:r w:rsidRPr="008F666A">
        <w:rPr>
          <w:rStyle w:val="eop"/>
          <w:sz w:val="26"/>
          <w:szCs w:val="26"/>
          <w:lang w:val="vi-VN"/>
        </w:rPr>
        <w:t> </w:t>
      </w:r>
    </w:p>
    <w:p w14:paraId="4EB5A815" w14:textId="77777777" w:rsidR="0057111F" w:rsidRPr="00EF74AE" w:rsidRDefault="0057111F" w:rsidP="006A23A2">
      <w:pPr>
        <w:pStyle w:val="paragraph"/>
        <w:numPr>
          <w:ilvl w:val="0"/>
          <w:numId w:val="1"/>
        </w:numPr>
        <w:spacing w:before="0" w:beforeAutospacing="0" w:after="0" w:afterAutospacing="0"/>
        <w:textAlignment w:val="baseline"/>
        <w:rPr>
          <w:sz w:val="26"/>
          <w:szCs w:val="26"/>
        </w:rPr>
      </w:pPr>
      <w:r w:rsidRPr="00EF74AE">
        <w:rPr>
          <w:rStyle w:val="normaltextrun"/>
          <w:b/>
          <w:bCs/>
          <w:sz w:val="26"/>
          <w:szCs w:val="26"/>
          <w:lang w:val="vi-VN"/>
        </w:rPr>
        <w:t>Các nhận xét khác:</w:t>
      </w:r>
      <w:r w:rsidRPr="00EF74AE">
        <w:rPr>
          <w:rStyle w:val="eop"/>
          <w:sz w:val="26"/>
          <w:szCs w:val="26"/>
        </w:rPr>
        <w:t> </w:t>
      </w:r>
    </w:p>
    <w:p w14:paraId="29FE0C91" w14:textId="77777777" w:rsidR="0057111F" w:rsidRPr="00EF74AE" w:rsidRDefault="0057111F" w:rsidP="0057111F">
      <w:pPr>
        <w:pStyle w:val="paragraph"/>
        <w:spacing w:before="0" w:beforeAutospacing="0" w:after="0" w:afterAutospacing="0"/>
        <w:textAlignment w:val="baseline"/>
        <w:rPr>
          <w:sz w:val="18"/>
          <w:szCs w:val="18"/>
        </w:rPr>
      </w:pPr>
      <w:r w:rsidRPr="00EF74AE">
        <w:rPr>
          <w:rStyle w:val="eop"/>
          <w:sz w:val="26"/>
          <w:szCs w:val="26"/>
        </w:rPr>
        <w:t> </w:t>
      </w:r>
    </w:p>
    <w:p w14:paraId="1234CF79" w14:textId="77777777" w:rsidR="0057111F" w:rsidRPr="00EF74AE" w:rsidRDefault="0057111F" w:rsidP="0057111F">
      <w:pPr>
        <w:pStyle w:val="paragraph"/>
        <w:spacing w:before="0" w:beforeAutospacing="0" w:after="0" w:afterAutospacing="0"/>
        <w:textAlignment w:val="baseline"/>
        <w:rPr>
          <w:sz w:val="18"/>
          <w:szCs w:val="18"/>
        </w:rPr>
      </w:pPr>
      <w:r w:rsidRPr="00EF74AE">
        <w:rPr>
          <w:rStyle w:val="eop"/>
          <w:sz w:val="26"/>
          <w:szCs w:val="26"/>
        </w:rPr>
        <w:t> </w:t>
      </w:r>
    </w:p>
    <w:p w14:paraId="0F0822A9" w14:textId="77777777" w:rsidR="0057111F" w:rsidRPr="00EF74AE" w:rsidRDefault="0057111F" w:rsidP="0057111F">
      <w:pPr>
        <w:pStyle w:val="paragraph"/>
        <w:spacing w:before="0" w:beforeAutospacing="0" w:after="0" w:afterAutospacing="0" w:line="288" w:lineRule="auto"/>
        <w:textAlignment w:val="baseline"/>
        <w:rPr>
          <w:sz w:val="18"/>
          <w:szCs w:val="18"/>
        </w:rPr>
      </w:pPr>
      <w:r w:rsidRPr="00EF74AE">
        <w:rPr>
          <w:rStyle w:val="normaltextrun"/>
          <w:b/>
          <w:bCs/>
          <w:i/>
          <w:iCs/>
          <w:sz w:val="26"/>
          <w:szCs w:val="26"/>
          <w:lang w:val="vi-VN"/>
        </w:rPr>
        <w:t>Đánh giá chung sau khi </w:t>
      </w:r>
      <w:proofErr w:type="spellStart"/>
      <w:r w:rsidRPr="00EF74AE">
        <w:rPr>
          <w:rStyle w:val="normaltextrun"/>
          <w:b/>
          <w:bCs/>
          <w:i/>
          <w:iCs/>
          <w:sz w:val="26"/>
          <w:szCs w:val="26"/>
        </w:rPr>
        <w:t>thực</w:t>
      </w:r>
      <w:proofErr w:type="spellEnd"/>
      <w:r w:rsidRPr="00EF74AE">
        <w:rPr>
          <w:rStyle w:val="normaltextrun"/>
          <w:b/>
          <w:bCs/>
          <w:i/>
          <w:iCs/>
          <w:sz w:val="26"/>
          <w:szCs w:val="26"/>
        </w:rPr>
        <w:t> </w:t>
      </w:r>
      <w:proofErr w:type="spellStart"/>
      <w:r w:rsidRPr="00EF74AE">
        <w:rPr>
          <w:rStyle w:val="normaltextrun"/>
          <w:b/>
          <w:bCs/>
          <w:i/>
          <w:iCs/>
          <w:sz w:val="26"/>
          <w:szCs w:val="26"/>
        </w:rPr>
        <w:t>tập</w:t>
      </w:r>
      <w:proofErr w:type="spellEnd"/>
      <w:r w:rsidRPr="00EF74AE">
        <w:rPr>
          <w:rStyle w:val="normaltextrun"/>
          <w:b/>
          <w:bCs/>
          <w:i/>
          <w:iCs/>
          <w:sz w:val="26"/>
          <w:szCs w:val="26"/>
        </w:rPr>
        <w:t>:</w:t>
      </w:r>
      <w:r w:rsidRPr="00EF74AE">
        <w:rPr>
          <w:rStyle w:val="eop"/>
          <w:sz w:val="26"/>
          <w:szCs w:val="26"/>
        </w:rPr>
        <w:t> </w:t>
      </w:r>
    </w:p>
    <w:p w14:paraId="46266EBB" w14:textId="77777777" w:rsidR="0057111F" w:rsidRPr="00EF74AE" w:rsidRDefault="0057111F" w:rsidP="0057111F">
      <w:pPr>
        <w:pStyle w:val="paragraph"/>
        <w:spacing w:before="0" w:beforeAutospacing="0" w:after="0" w:afterAutospacing="0" w:line="288" w:lineRule="auto"/>
        <w:textAlignment w:val="baseline"/>
        <w:rPr>
          <w:sz w:val="18"/>
          <w:szCs w:val="18"/>
        </w:rPr>
      </w:pPr>
      <w:r w:rsidRPr="00EF74AE">
        <w:rPr>
          <w:rStyle w:val="normaltextrun"/>
          <w:sz w:val="26"/>
          <w:szCs w:val="26"/>
        </w:rPr>
        <w:t>+ </w:t>
      </w:r>
      <w:proofErr w:type="spellStart"/>
      <w:r w:rsidRPr="00EF74AE">
        <w:rPr>
          <w:rStyle w:val="normaltextrun"/>
          <w:sz w:val="26"/>
          <w:szCs w:val="26"/>
        </w:rPr>
        <w:t>Điểm</w:t>
      </w:r>
      <w:proofErr w:type="spellEnd"/>
      <w:r w:rsidRPr="00EF74AE">
        <w:rPr>
          <w:rStyle w:val="normaltextrun"/>
          <w:sz w:val="26"/>
          <w:szCs w:val="26"/>
        </w:rPr>
        <w:t> (</w:t>
      </w:r>
      <w:proofErr w:type="spellStart"/>
      <w:r w:rsidRPr="00EF74AE">
        <w:rPr>
          <w:rStyle w:val="normaltextrun"/>
          <w:sz w:val="26"/>
          <w:szCs w:val="26"/>
        </w:rPr>
        <w:t>bằng</w:t>
      </w:r>
      <w:proofErr w:type="spellEnd"/>
      <w:r w:rsidRPr="00EF74AE">
        <w:rPr>
          <w:rStyle w:val="normaltextrun"/>
          <w:sz w:val="26"/>
          <w:szCs w:val="26"/>
        </w:rPr>
        <w:t> </w:t>
      </w:r>
      <w:proofErr w:type="spellStart"/>
      <w:r w:rsidRPr="00EF74AE">
        <w:rPr>
          <w:rStyle w:val="normaltextrun"/>
          <w:sz w:val="26"/>
          <w:szCs w:val="26"/>
        </w:rPr>
        <w:t>số</w:t>
      </w:r>
      <w:proofErr w:type="spellEnd"/>
      <w:r w:rsidRPr="00EF74AE">
        <w:rPr>
          <w:rStyle w:val="normaltextrun"/>
          <w:sz w:val="26"/>
          <w:szCs w:val="26"/>
        </w:rPr>
        <w:t>): </w:t>
      </w:r>
      <w:r>
        <w:rPr>
          <w:rStyle w:val="normaltextrun"/>
          <w:sz w:val="26"/>
          <w:szCs w:val="26"/>
        </w:rPr>
        <w:t>………………….......</w:t>
      </w:r>
      <w:r w:rsidRPr="00EF74AE">
        <w:rPr>
          <w:rStyle w:val="tabchar"/>
          <w:sz w:val="26"/>
          <w:szCs w:val="26"/>
        </w:rPr>
        <w:t xml:space="preserve"> </w:t>
      </w:r>
      <w:proofErr w:type="spellStart"/>
      <w:r w:rsidRPr="00EF74AE">
        <w:rPr>
          <w:rStyle w:val="normaltextrun"/>
          <w:sz w:val="26"/>
          <w:szCs w:val="26"/>
        </w:rPr>
        <w:t>Bằng</w:t>
      </w:r>
      <w:proofErr w:type="spellEnd"/>
      <w:r w:rsidRPr="00EF74AE">
        <w:rPr>
          <w:rStyle w:val="normaltextrun"/>
          <w:sz w:val="26"/>
          <w:szCs w:val="26"/>
        </w:rPr>
        <w:t> </w:t>
      </w:r>
      <w:proofErr w:type="spellStart"/>
      <w:proofErr w:type="gramStart"/>
      <w:r w:rsidRPr="00EF74AE">
        <w:rPr>
          <w:rStyle w:val="normaltextrun"/>
          <w:sz w:val="26"/>
          <w:szCs w:val="26"/>
        </w:rPr>
        <w:t>chữ</w:t>
      </w:r>
      <w:proofErr w:type="spellEnd"/>
      <w:r w:rsidRPr="00EF74AE">
        <w:rPr>
          <w:rStyle w:val="normaltextrun"/>
          <w:sz w:val="26"/>
          <w:szCs w:val="26"/>
        </w:rPr>
        <w:t>:</w:t>
      </w:r>
      <w:r>
        <w:rPr>
          <w:rStyle w:val="normaltextrun"/>
          <w:sz w:val="26"/>
          <w:szCs w:val="26"/>
        </w:rPr>
        <w:t>…</w:t>
      </w:r>
      <w:proofErr w:type="gramEnd"/>
      <w:r>
        <w:rPr>
          <w:rStyle w:val="normaltextrun"/>
          <w:sz w:val="26"/>
          <w:szCs w:val="26"/>
        </w:rPr>
        <w:t>…………</w:t>
      </w:r>
      <w:r>
        <w:rPr>
          <w:rStyle w:val="tabchar"/>
          <w:sz w:val="26"/>
          <w:szCs w:val="26"/>
        </w:rPr>
        <w:t>………………</w:t>
      </w:r>
      <w:r w:rsidRPr="00EF74AE">
        <w:rPr>
          <w:rStyle w:val="eop"/>
          <w:sz w:val="26"/>
          <w:szCs w:val="26"/>
        </w:rPr>
        <w:t> </w:t>
      </w:r>
    </w:p>
    <w:p w14:paraId="4B72E4C2" w14:textId="77777777" w:rsidR="0057111F" w:rsidRDefault="0057111F" w:rsidP="0057111F">
      <w:pPr>
        <w:pStyle w:val="paragraph"/>
        <w:spacing w:before="0" w:beforeAutospacing="0" w:after="0" w:afterAutospacing="0" w:line="288" w:lineRule="auto"/>
        <w:textAlignment w:val="baseline"/>
        <w:rPr>
          <w:rStyle w:val="eop"/>
          <w:sz w:val="26"/>
          <w:szCs w:val="26"/>
        </w:rPr>
      </w:pPr>
      <w:r w:rsidRPr="00EF74AE">
        <w:rPr>
          <w:rStyle w:val="normaltextrun"/>
          <w:sz w:val="26"/>
          <w:szCs w:val="26"/>
        </w:rPr>
        <w:t>+ </w:t>
      </w:r>
      <w:proofErr w:type="spellStart"/>
      <w:r w:rsidRPr="00EF74AE">
        <w:rPr>
          <w:rStyle w:val="normaltextrun"/>
          <w:sz w:val="26"/>
          <w:szCs w:val="26"/>
        </w:rPr>
        <w:t>Đánh</w:t>
      </w:r>
      <w:proofErr w:type="spellEnd"/>
      <w:r w:rsidRPr="00EF74AE">
        <w:rPr>
          <w:rStyle w:val="normaltextrun"/>
          <w:sz w:val="26"/>
          <w:szCs w:val="26"/>
        </w:rPr>
        <w:t> </w:t>
      </w:r>
      <w:proofErr w:type="spellStart"/>
      <w:proofErr w:type="gramStart"/>
      <w:r w:rsidRPr="00EF74AE">
        <w:rPr>
          <w:rStyle w:val="normaltextrun"/>
          <w:sz w:val="26"/>
          <w:szCs w:val="26"/>
        </w:rPr>
        <w:t>giá</w:t>
      </w:r>
      <w:proofErr w:type="spellEnd"/>
      <w:r w:rsidRPr="00EF74AE">
        <w:rPr>
          <w:rStyle w:val="normaltextrun"/>
          <w:sz w:val="26"/>
          <w:szCs w:val="26"/>
        </w:rPr>
        <w:t>:</w:t>
      </w:r>
      <w:r>
        <w:rPr>
          <w:rStyle w:val="normaltextrun"/>
          <w:sz w:val="26"/>
          <w:szCs w:val="26"/>
        </w:rPr>
        <w:t>…</w:t>
      </w:r>
      <w:proofErr w:type="gramEnd"/>
      <w:r>
        <w:rPr>
          <w:rStyle w:val="normaltextrun"/>
          <w:sz w:val="26"/>
          <w:szCs w:val="26"/>
        </w:rPr>
        <w:t>…………………………………………………………………....</w:t>
      </w:r>
      <w:r w:rsidRPr="00EF74AE">
        <w:rPr>
          <w:rStyle w:val="tabchar"/>
          <w:sz w:val="26"/>
          <w:szCs w:val="26"/>
        </w:rPr>
        <w:t xml:space="preserve"> </w:t>
      </w:r>
      <w:r w:rsidRPr="00EF74AE">
        <w:rPr>
          <w:rStyle w:val="eop"/>
          <w:sz w:val="26"/>
          <w:szCs w:val="26"/>
        </w:rPr>
        <w:t> </w:t>
      </w:r>
    </w:p>
    <w:p w14:paraId="11BEC4BD" w14:textId="77777777" w:rsidR="0057111F" w:rsidRPr="00EF74AE" w:rsidRDefault="0057111F" w:rsidP="0057111F">
      <w:pPr>
        <w:pStyle w:val="paragraph"/>
        <w:spacing w:before="0" w:beforeAutospacing="0" w:after="0" w:afterAutospacing="0" w:line="288" w:lineRule="auto"/>
        <w:textAlignment w:val="baseline"/>
        <w:rPr>
          <w:sz w:val="18"/>
          <w:szCs w:val="18"/>
        </w:rPr>
      </w:pPr>
    </w:p>
    <w:p w14:paraId="5E8E4D77" w14:textId="6534481C" w:rsidR="0057111F" w:rsidRDefault="0057111F" w:rsidP="0057111F">
      <w:pPr>
        <w:pStyle w:val="paragraph"/>
        <w:spacing w:before="0" w:beforeAutospacing="0" w:after="0" w:afterAutospacing="0"/>
        <w:textAlignment w:val="baseline"/>
        <w:rPr>
          <w:rStyle w:val="normaltextrun"/>
          <w:color w:val="000000"/>
          <w:sz w:val="26"/>
          <w:szCs w:val="26"/>
          <w:shd w:val="clear" w:color="auto" w:fill="FFFFFF"/>
        </w:rPr>
      </w:pPr>
      <w:r w:rsidRPr="00EF74AE">
        <w:rPr>
          <w:rStyle w:val="eop"/>
          <w:sz w:val="26"/>
          <w:szCs w:val="26"/>
        </w:rPr>
        <w:t> </w:t>
      </w:r>
      <w:r>
        <w:rPr>
          <w:rStyle w:val="eop"/>
          <w:sz w:val="26"/>
          <w:szCs w:val="26"/>
        </w:rPr>
        <w:t xml:space="preserve">                                                                                    </w:t>
      </w:r>
      <w:r>
        <w:rPr>
          <w:rStyle w:val="eop"/>
          <w:sz w:val="26"/>
          <w:szCs w:val="26"/>
        </w:rPr>
        <w:tab/>
      </w:r>
      <w:r>
        <w:rPr>
          <w:rStyle w:val="eop"/>
          <w:sz w:val="26"/>
          <w:szCs w:val="26"/>
        </w:rPr>
        <w:tab/>
      </w:r>
      <w:r>
        <w:rPr>
          <w:rStyle w:val="normaltextrun"/>
          <w:color w:val="000000"/>
          <w:sz w:val="26"/>
          <w:szCs w:val="26"/>
          <w:shd w:val="clear" w:color="auto" w:fill="FFFFFF"/>
          <w:lang w:val="vi-VN"/>
        </w:rPr>
        <w:t>Ngày</w:t>
      </w:r>
      <w:r>
        <w:rPr>
          <w:rStyle w:val="tabchar"/>
          <w:rFonts w:ascii="Calibri" w:hAnsi="Calibri" w:cs="Calibri"/>
          <w:color w:val="000000"/>
          <w:sz w:val="26"/>
          <w:szCs w:val="26"/>
          <w:shd w:val="clear" w:color="auto" w:fill="FFFFFF"/>
        </w:rPr>
        <w:t>……</w:t>
      </w:r>
      <w:r>
        <w:rPr>
          <w:rStyle w:val="normaltextrun"/>
          <w:color w:val="000000"/>
          <w:sz w:val="26"/>
          <w:szCs w:val="26"/>
          <w:shd w:val="clear" w:color="auto" w:fill="FFFFFF"/>
          <w:lang w:val="vi-VN"/>
        </w:rPr>
        <w:t>tháng</w:t>
      </w:r>
      <w:r>
        <w:rPr>
          <w:rStyle w:val="normaltextrun"/>
          <w:color w:val="000000"/>
          <w:sz w:val="26"/>
          <w:szCs w:val="26"/>
          <w:shd w:val="clear" w:color="auto" w:fill="FFFFFF"/>
        </w:rPr>
        <w:t>…..</w:t>
      </w:r>
      <w:r>
        <w:rPr>
          <w:rStyle w:val="tabchar"/>
          <w:rFonts w:ascii="Calibri" w:hAnsi="Calibri" w:cs="Calibri"/>
          <w:color w:val="000000"/>
          <w:sz w:val="26"/>
          <w:szCs w:val="26"/>
          <w:shd w:val="clear" w:color="auto" w:fill="FFFFFF"/>
        </w:rPr>
        <w:t xml:space="preserve"> </w:t>
      </w:r>
      <w:r>
        <w:rPr>
          <w:rStyle w:val="normaltextrun"/>
          <w:color w:val="000000"/>
          <w:sz w:val="26"/>
          <w:szCs w:val="26"/>
          <w:shd w:val="clear" w:color="auto" w:fill="FFFFFF"/>
          <w:lang w:val="vi-VN"/>
        </w:rPr>
        <w:t>năm</w:t>
      </w:r>
      <w:r>
        <w:rPr>
          <w:rStyle w:val="normaltextrun"/>
          <w:color w:val="000000"/>
          <w:sz w:val="26"/>
          <w:szCs w:val="26"/>
          <w:shd w:val="clear" w:color="auto" w:fill="FFFFFF"/>
        </w:rPr>
        <w:t>……</w:t>
      </w:r>
    </w:p>
    <w:p w14:paraId="143EC106" w14:textId="77777777" w:rsidR="0057111F" w:rsidRDefault="0057111F" w:rsidP="0057111F">
      <w:pPr>
        <w:pStyle w:val="paragraph"/>
        <w:spacing w:before="0" w:beforeAutospacing="0" w:after="0" w:afterAutospacing="0"/>
        <w:textAlignment w:val="baseline"/>
        <w:rPr>
          <w:rStyle w:val="eop"/>
          <w:sz w:val="26"/>
          <w:szCs w:val="26"/>
        </w:rPr>
      </w:pPr>
    </w:p>
    <w:p w14:paraId="467FC125" w14:textId="6B8BE399" w:rsidR="0057111F" w:rsidRDefault="0057111F" w:rsidP="0057111F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color w:val="000000"/>
          <w:sz w:val="26"/>
          <w:szCs w:val="26"/>
          <w:shd w:val="clear" w:color="auto" w:fill="FFFFFF"/>
          <w:lang w:val="vi-VN"/>
        </w:rPr>
      </w:pPr>
      <w:r>
        <w:rPr>
          <w:rStyle w:val="normaltextrun"/>
          <w:b/>
          <w:bCs/>
          <w:color w:val="000000"/>
          <w:sz w:val="26"/>
          <w:szCs w:val="26"/>
          <w:shd w:val="clear" w:color="auto" w:fill="FFFFFF"/>
          <w:lang w:val="vi-VN"/>
        </w:rPr>
        <w:t>Cán bộ hướng dẫn</w:t>
      </w:r>
      <w:r>
        <w:rPr>
          <w:rStyle w:val="tabchar"/>
          <w:rFonts w:ascii="Calibri" w:hAnsi="Calibri" w:cs="Calibri"/>
          <w:color w:val="000000"/>
          <w:sz w:val="26"/>
          <w:szCs w:val="26"/>
          <w:shd w:val="clear" w:color="auto" w:fill="FFFFFF"/>
        </w:rPr>
        <w:t xml:space="preserve">                                                          </w:t>
      </w:r>
      <w:r>
        <w:rPr>
          <w:rStyle w:val="tabchar"/>
          <w:rFonts w:ascii="Calibri" w:hAnsi="Calibri" w:cs="Calibri"/>
          <w:color w:val="000000"/>
          <w:sz w:val="26"/>
          <w:szCs w:val="26"/>
          <w:shd w:val="clear" w:color="auto" w:fill="FFFFFF"/>
        </w:rPr>
        <w:tab/>
      </w:r>
      <w:r>
        <w:rPr>
          <w:rStyle w:val="tabchar"/>
          <w:rFonts w:ascii="Calibri" w:hAnsi="Calibri" w:cs="Calibri"/>
          <w:color w:val="000000"/>
          <w:sz w:val="26"/>
          <w:szCs w:val="26"/>
          <w:shd w:val="clear" w:color="auto" w:fill="FFFFFF"/>
        </w:rPr>
        <w:tab/>
      </w:r>
      <w:r>
        <w:rPr>
          <w:rStyle w:val="tabchar"/>
          <w:rFonts w:ascii="Calibri" w:hAnsi="Calibri" w:cs="Calibri"/>
          <w:color w:val="000000"/>
          <w:sz w:val="26"/>
          <w:szCs w:val="26"/>
          <w:shd w:val="clear" w:color="auto" w:fill="FFFFFF"/>
        </w:rPr>
        <w:tab/>
      </w:r>
      <w:r>
        <w:rPr>
          <w:rStyle w:val="normaltextrun"/>
          <w:b/>
          <w:bCs/>
          <w:color w:val="000000"/>
          <w:sz w:val="26"/>
          <w:szCs w:val="26"/>
          <w:shd w:val="clear" w:color="auto" w:fill="FFFFFF"/>
          <w:lang w:val="vi-VN"/>
        </w:rPr>
        <w:t xml:space="preserve">Xác nhận của đơn vị </w:t>
      </w:r>
    </w:p>
    <w:p w14:paraId="2E218A99" w14:textId="175D261D" w:rsidR="0057111F" w:rsidRPr="008F666A" w:rsidRDefault="0057111F" w:rsidP="0057111F">
      <w:pPr>
        <w:pStyle w:val="paragraph"/>
        <w:spacing w:before="0" w:beforeAutospacing="0" w:after="0" w:afterAutospacing="0"/>
        <w:textAlignment w:val="baseline"/>
        <w:rPr>
          <w:sz w:val="26"/>
          <w:szCs w:val="26"/>
          <w:lang w:val="vi-VN"/>
        </w:rPr>
      </w:pPr>
      <w:r w:rsidRPr="008F666A">
        <w:rPr>
          <w:rStyle w:val="normaltextrun"/>
          <w:i/>
          <w:iCs/>
          <w:sz w:val="26"/>
          <w:szCs w:val="26"/>
          <w:lang w:val="vi-VN"/>
        </w:rPr>
        <w:t>(</w:t>
      </w:r>
      <w:proofErr w:type="spellStart"/>
      <w:r w:rsidRPr="008F666A">
        <w:rPr>
          <w:rStyle w:val="normaltextrun"/>
          <w:i/>
          <w:iCs/>
          <w:sz w:val="26"/>
          <w:szCs w:val="26"/>
          <w:lang w:val="vi-VN"/>
        </w:rPr>
        <w:t>Ký</w:t>
      </w:r>
      <w:proofErr w:type="spellEnd"/>
      <w:r w:rsidRPr="008F666A">
        <w:rPr>
          <w:rStyle w:val="normaltextrun"/>
          <w:i/>
          <w:iCs/>
          <w:sz w:val="26"/>
          <w:szCs w:val="26"/>
          <w:lang w:val="vi-VN"/>
        </w:rPr>
        <w:t> </w:t>
      </w:r>
      <w:proofErr w:type="spellStart"/>
      <w:r w:rsidRPr="008F666A">
        <w:rPr>
          <w:rStyle w:val="normaltextrun"/>
          <w:i/>
          <w:iCs/>
          <w:sz w:val="26"/>
          <w:szCs w:val="26"/>
          <w:lang w:val="vi-VN"/>
        </w:rPr>
        <w:t>và</w:t>
      </w:r>
      <w:proofErr w:type="spellEnd"/>
      <w:r w:rsidRPr="008F666A">
        <w:rPr>
          <w:rStyle w:val="normaltextrun"/>
          <w:i/>
          <w:iCs/>
          <w:sz w:val="26"/>
          <w:szCs w:val="26"/>
          <w:lang w:val="vi-VN"/>
        </w:rPr>
        <w:t> ghi </w:t>
      </w:r>
      <w:proofErr w:type="spellStart"/>
      <w:r w:rsidRPr="008F666A">
        <w:rPr>
          <w:rStyle w:val="normaltextrun"/>
          <w:i/>
          <w:iCs/>
          <w:sz w:val="26"/>
          <w:szCs w:val="26"/>
          <w:lang w:val="vi-VN"/>
        </w:rPr>
        <w:t>rõ</w:t>
      </w:r>
      <w:proofErr w:type="spellEnd"/>
      <w:r w:rsidRPr="008F666A">
        <w:rPr>
          <w:rStyle w:val="normaltextrun"/>
          <w:i/>
          <w:iCs/>
          <w:sz w:val="26"/>
          <w:szCs w:val="26"/>
          <w:lang w:val="vi-VN"/>
        </w:rPr>
        <w:t> </w:t>
      </w:r>
      <w:proofErr w:type="spellStart"/>
      <w:r w:rsidRPr="008F666A">
        <w:rPr>
          <w:rStyle w:val="normaltextrun"/>
          <w:i/>
          <w:iCs/>
          <w:sz w:val="26"/>
          <w:szCs w:val="26"/>
          <w:lang w:val="vi-VN"/>
        </w:rPr>
        <w:t>họ</w:t>
      </w:r>
      <w:proofErr w:type="spellEnd"/>
      <w:r w:rsidRPr="008F666A">
        <w:rPr>
          <w:rStyle w:val="normaltextrun"/>
          <w:i/>
          <w:iCs/>
          <w:sz w:val="26"/>
          <w:szCs w:val="26"/>
          <w:lang w:val="vi-VN"/>
        </w:rPr>
        <w:t> </w:t>
      </w:r>
      <w:proofErr w:type="spellStart"/>
      <w:r w:rsidRPr="008F666A">
        <w:rPr>
          <w:rStyle w:val="normaltextrun"/>
          <w:i/>
          <w:iCs/>
          <w:sz w:val="26"/>
          <w:szCs w:val="26"/>
          <w:lang w:val="vi-VN"/>
        </w:rPr>
        <w:t>và</w:t>
      </w:r>
      <w:proofErr w:type="spellEnd"/>
      <w:r w:rsidRPr="008F666A">
        <w:rPr>
          <w:rStyle w:val="normaltextrun"/>
          <w:i/>
          <w:iCs/>
          <w:sz w:val="26"/>
          <w:szCs w:val="26"/>
          <w:lang w:val="vi-VN"/>
        </w:rPr>
        <w:t> tên)</w:t>
      </w:r>
      <w:r w:rsidRPr="008F666A">
        <w:rPr>
          <w:rStyle w:val="eop"/>
          <w:sz w:val="26"/>
          <w:szCs w:val="26"/>
          <w:lang w:val="vi-VN"/>
        </w:rPr>
        <w:t> </w:t>
      </w:r>
      <w:r>
        <w:rPr>
          <w:rStyle w:val="normaltextrun"/>
          <w:b/>
          <w:bCs/>
          <w:color w:val="000000"/>
          <w:sz w:val="26"/>
          <w:szCs w:val="26"/>
          <w:shd w:val="clear" w:color="auto" w:fill="FFFFFF"/>
          <w:lang w:val="vi-VN"/>
        </w:rPr>
        <w:tab/>
      </w:r>
      <w:r>
        <w:rPr>
          <w:rStyle w:val="normaltextrun"/>
          <w:b/>
          <w:bCs/>
          <w:color w:val="000000"/>
          <w:sz w:val="26"/>
          <w:szCs w:val="26"/>
          <w:shd w:val="clear" w:color="auto" w:fill="FFFFFF"/>
          <w:lang w:val="vi-VN"/>
        </w:rPr>
        <w:tab/>
      </w:r>
      <w:r>
        <w:rPr>
          <w:rStyle w:val="normaltextrun"/>
          <w:b/>
          <w:bCs/>
          <w:color w:val="000000"/>
          <w:sz w:val="26"/>
          <w:szCs w:val="26"/>
          <w:shd w:val="clear" w:color="auto" w:fill="FFFFFF"/>
          <w:lang w:val="vi-VN"/>
        </w:rPr>
        <w:tab/>
      </w:r>
      <w:r>
        <w:rPr>
          <w:rStyle w:val="normaltextrun"/>
          <w:b/>
          <w:bCs/>
          <w:color w:val="000000"/>
          <w:sz w:val="26"/>
          <w:szCs w:val="26"/>
          <w:shd w:val="clear" w:color="auto" w:fill="FFFFFF"/>
          <w:lang w:val="vi-VN"/>
        </w:rPr>
        <w:tab/>
      </w:r>
      <w:r>
        <w:rPr>
          <w:rStyle w:val="normaltextrun"/>
          <w:b/>
          <w:bCs/>
          <w:color w:val="000000"/>
          <w:sz w:val="26"/>
          <w:szCs w:val="26"/>
          <w:shd w:val="clear" w:color="auto" w:fill="FFFFFF"/>
          <w:lang w:val="vi-VN"/>
        </w:rPr>
        <w:tab/>
        <w:t xml:space="preserve">      </w:t>
      </w:r>
      <w:r>
        <w:rPr>
          <w:rStyle w:val="normaltextrun"/>
          <w:b/>
          <w:bCs/>
          <w:color w:val="000000"/>
          <w:sz w:val="26"/>
          <w:szCs w:val="26"/>
          <w:shd w:val="clear" w:color="auto" w:fill="FFFFFF"/>
          <w:lang w:val="vi-VN"/>
        </w:rPr>
        <w:tab/>
      </w:r>
      <w:r>
        <w:rPr>
          <w:rStyle w:val="normaltextrun"/>
          <w:b/>
          <w:bCs/>
          <w:color w:val="000000"/>
          <w:sz w:val="26"/>
          <w:szCs w:val="26"/>
          <w:shd w:val="clear" w:color="auto" w:fill="FFFFFF"/>
          <w:lang w:val="vi-VN"/>
        </w:rPr>
        <w:tab/>
      </w:r>
      <w:r>
        <w:rPr>
          <w:rStyle w:val="normaltextrun"/>
          <w:b/>
          <w:bCs/>
          <w:color w:val="000000"/>
          <w:sz w:val="26"/>
          <w:szCs w:val="26"/>
          <w:shd w:val="clear" w:color="auto" w:fill="FFFFFF"/>
          <w:lang w:val="vi-VN"/>
        </w:rPr>
        <w:tab/>
        <w:t xml:space="preserve">thực </w:t>
      </w:r>
      <w:proofErr w:type="spellStart"/>
      <w:r>
        <w:rPr>
          <w:rStyle w:val="normaltextrun"/>
          <w:b/>
          <w:bCs/>
          <w:color w:val="000000"/>
          <w:sz w:val="26"/>
          <w:szCs w:val="26"/>
          <w:shd w:val="clear" w:color="auto" w:fill="FFFFFF"/>
          <w:lang w:val="vi-VN"/>
        </w:rPr>
        <w:t>t</w:t>
      </w:r>
      <w:r w:rsidRPr="008F666A">
        <w:rPr>
          <w:rStyle w:val="normaltextrun"/>
          <w:b/>
          <w:iCs/>
          <w:sz w:val="26"/>
          <w:szCs w:val="26"/>
          <w:lang w:val="vi-VN"/>
        </w:rPr>
        <w:t>ập</w:t>
      </w:r>
      <w:proofErr w:type="spellEnd"/>
    </w:p>
    <w:p w14:paraId="57CEE779" w14:textId="2DB4C81D" w:rsidR="0057111F" w:rsidRPr="008F666A" w:rsidRDefault="0057111F" w:rsidP="0057111F">
      <w:pPr>
        <w:spacing w:line="20" w:lineRule="exact"/>
        <w:rPr>
          <w:lang w:val="vi-VN"/>
        </w:rPr>
      </w:pPr>
    </w:p>
    <w:p w14:paraId="3792E945" w14:textId="101AD541" w:rsidR="0057111F" w:rsidRPr="008F666A" w:rsidRDefault="0057111F" w:rsidP="0057111F">
      <w:pPr>
        <w:spacing w:line="200" w:lineRule="exact"/>
        <w:rPr>
          <w:lang w:val="vi-VN"/>
        </w:rPr>
      </w:pPr>
      <w:r w:rsidRPr="008F666A">
        <w:rPr>
          <w:rStyle w:val="normaltextrun"/>
          <w:i/>
          <w:iCs/>
          <w:szCs w:val="26"/>
          <w:lang w:val="vi-VN"/>
        </w:rPr>
        <w:tab/>
      </w:r>
      <w:r w:rsidRPr="008F666A">
        <w:rPr>
          <w:rStyle w:val="normaltextrun"/>
          <w:i/>
          <w:iCs/>
          <w:szCs w:val="26"/>
          <w:lang w:val="vi-VN"/>
        </w:rPr>
        <w:tab/>
      </w:r>
      <w:r w:rsidRPr="008F666A">
        <w:rPr>
          <w:rStyle w:val="normaltextrun"/>
          <w:i/>
          <w:iCs/>
          <w:szCs w:val="26"/>
          <w:lang w:val="vi-VN"/>
        </w:rPr>
        <w:tab/>
      </w:r>
      <w:r w:rsidRPr="008F666A">
        <w:rPr>
          <w:rStyle w:val="normaltextrun"/>
          <w:i/>
          <w:iCs/>
          <w:szCs w:val="26"/>
          <w:lang w:val="vi-VN"/>
        </w:rPr>
        <w:tab/>
      </w:r>
      <w:r w:rsidRPr="008F666A">
        <w:rPr>
          <w:rStyle w:val="normaltextrun"/>
          <w:i/>
          <w:iCs/>
          <w:szCs w:val="26"/>
          <w:lang w:val="vi-VN"/>
        </w:rPr>
        <w:tab/>
      </w:r>
      <w:r w:rsidRPr="008F666A">
        <w:rPr>
          <w:rStyle w:val="normaltextrun"/>
          <w:i/>
          <w:iCs/>
          <w:szCs w:val="26"/>
          <w:lang w:val="vi-VN"/>
        </w:rPr>
        <w:tab/>
      </w:r>
      <w:r w:rsidRPr="008F666A">
        <w:rPr>
          <w:rStyle w:val="normaltextrun"/>
          <w:i/>
          <w:iCs/>
          <w:szCs w:val="26"/>
          <w:lang w:val="vi-VN"/>
        </w:rPr>
        <w:tab/>
        <w:t xml:space="preserve">      </w:t>
      </w:r>
      <w:r w:rsidRPr="008F666A">
        <w:rPr>
          <w:rStyle w:val="normaltextrun"/>
          <w:i/>
          <w:iCs/>
          <w:szCs w:val="26"/>
          <w:lang w:val="vi-VN"/>
        </w:rPr>
        <w:tab/>
        <w:t xml:space="preserve">     </w:t>
      </w:r>
      <w:r w:rsidRPr="008F666A">
        <w:rPr>
          <w:rStyle w:val="normaltextrun"/>
          <w:i/>
          <w:iCs/>
          <w:szCs w:val="26"/>
          <w:lang w:val="vi-VN"/>
        </w:rPr>
        <w:tab/>
      </w:r>
      <w:r w:rsidRPr="008F666A">
        <w:rPr>
          <w:rStyle w:val="normaltextrun"/>
          <w:i/>
          <w:iCs/>
          <w:szCs w:val="26"/>
          <w:lang w:val="vi-VN"/>
        </w:rPr>
        <w:tab/>
        <w:t xml:space="preserve">      (</w:t>
      </w:r>
      <w:proofErr w:type="spellStart"/>
      <w:r w:rsidRPr="008F666A">
        <w:rPr>
          <w:rStyle w:val="normaltextrun"/>
          <w:i/>
          <w:iCs/>
          <w:szCs w:val="26"/>
          <w:lang w:val="vi-VN"/>
        </w:rPr>
        <w:t>Ký</w:t>
      </w:r>
      <w:proofErr w:type="spellEnd"/>
      <w:r w:rsidRPr="008F666A">
        <w:rPr>
          <w:rStyle w:val="normaltextrun"/>
          <w:i/>
          <w:iCs/>
          <w:szCs w:val="26"/>
          <w:lang w:val="vi-VN"/>
        </w:rPr>
        <w:t> </w:t>
      </w:r>
      <w:proofErr w:type="spellStart"/>
      <w:r w:rsidRPr="008F666A">
        <w:rPr>
          <w:rStyle w:val="normaltextrun"/>
          <w:i/>
          <w:iCs/>
          <w:szCs w:val="26"/>
          <w:lang w:val="vi-VN"/>
        </w:rPr>
        <w:t>và</w:t>
      </w:r>
      <w:proofErr w:type="spellEnd"/>
      <w:r w:rsidRPr="008F666A">
        <w:rPr>
          <w:rStyle w:val="normaltextrun"/>
          <w:i/>
          <w:iCs/>
          <w:szCs w:val="26"/>
          <w:lang w:val="vi-VN"/>
        </w:rPr>
        <w:t> ghi </w:t>
      </w:r>
      <w:proofErr w:type="spellStart"/>
      <w:r w:rsidRPr="008F666A">
        <w:rPr>
          <w:rStyle w:val="normaltextrun"/>
          <w:i/>
          <w:iCs/>
          <w:szCs w:val="26"/>
          <w:lang w:val="vi-VN"/>
        </w:rPr>
        <w:t>rõ</w:t>
      </w:r>
      <w:proofErr w:type="spellEnd"/>
      <w:r w:rsidRPr="008F666A">
        <w:rPr>
          <w:rStyle w:val="normaltextrun"/>
          <w:i/>
          <w:iCs/>
          <w:szCs w:val="26"/>
          <w:lang w:val="vi-VN"/>
        </w:rPr>
        <w:t> </w:t>
      </w:r>
      <w:proofErr w:type="spellStart"/>
      <w:r w:rsidRPr="008F666A">
        <w:rPr>
          <w:rStyle w:val="normaltextrun"/>
          <w:i/>
          <w:iCs/>
          <w:szCs w:val="26"/>
          <w:lang w:val="vi-VN"/>
        </w:rPr>
        <w:t>họ</w:t>
      </w:r>
      <w:proofErr w:type="spellEnd"/>
      <w:r w:rsidRPr="008F666A">
        <w:rPr>
          <w:rStyle w:val="normaltextrun"/>
          <w:i/>
          <w:iCs/>
          <w:szCs w:val="26"/>
          <w:lang w:val="vi-VN"/>
        </w:rPr>
        <w:t> </w:t>
      </w:r>
      <w:proofErr w:type="spellStart"/>
      <w:r w:rsidRPr="008F666A">
        <w:rPr>
          <w:rStyle w:val="normaltextrun"/>
          <w:i/>
          <w:iCs/>
          <w:szCs w:val="26"/>
          <w:lang w:val="vi-VN"/>
        </w:rPr>
        <w:t>và</w:t>
      </w:r>
      <w:proofErr w:type="spellEnd"/>
      <w:r w:rsidRPr="008F666A">
        <w:rPr>
          <w:rStyle w:val="normaltextrun"/>
          <w:i/>
          <w:iCs/>
          <w:szCs w:val="26"/>
          <w:lang w:val="vi-VN"/>
        </w:rPr>
        <w:t> tên)</w:t>
      </w:r>
      <w:r w:rsidRPr="008F666A">
        <w:rPr>
          <w:rStyle w:val="eop"/>
          <w:szCs w:val="26"/>
          <w:lang w:val="vi-VN"/>
        </w:rPr>
        <w:t> </w:t>
      </w:r>
    </w:p>
    <w:p w14:paraId="58C4667B" w14:textId="44E9A753" w:rsidR="0057111F" w:rsidRPr="008F666A" w:rsidRDefault="0057111F">
      <w:pPr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8F666A">
        <w:rPr>
          <w:rFonts w:ascii="Times New Roman" w:hAnsi="Times New Roman" w:cs="Times New Roman"/>
          <w:b/>
          <w:sz w:val="28"/>
          <w:szCs w:val="28"/>
          <w:lang w:val="vi-VN"/>
        </w:rPr>
        <w:br w:type="page"/>
      </w:r>
    </w:p>
    <w:p w14:paraId="52C4E6E7" w14:textId="6B5AC955" w:rsidR="00CB2CC9" w:rsidRPr="00EC1C43" w:rsidRDefault="0057111F" w:rsidP="0057111F">
      <w:pPr>
        <w:spacing w:before="80" w:after="80"/>
        <w:ind w:right="90"/>
        <w:jc w:val="center"/>
        <w:rPr>
          <w:rFonts w:ascii="Times New Roman" w:hAnsi="Times New Roman" w:cs="Times New Roman"/>
          <w:b/>
          <w:sz w:val="48"/>
          <w:szCs w:val="48"/>
          <w:lang w:val="vi-VN"/>
          <w:rPrChange w:id="1" w:author="Vermouth" w:date="2021-10-10T04:36:00Z">
            <w:rPr>
              <w:rFonts w:ascii="Times New Roman" w:hAnsi="Times New Roman" w:cs="Times New Roman"/>
              <w:b/>
              <w:sz w:val="50"/>
              <w:szCs w:val="50"/>
              <w:lang w:val="vi-VN"/>
            </w:rPr>
          </w:rPrChange>
        </w:rPr>
      </w:pPr>
      <w:r w:rsidRPr="00EC1C43">
        <w:rPr>
          <w:rFonts w:ascii="Times New Roman" w:hAnsi="Times New Roman" w:cs="Times New Roman"/>
          <w:b/>
          <w:sz w:val="48"/>
          <w:szCs w:val="48"/>
          <w:lang w:val="vi-VN"/>
          <w:rPrChange w:id="2" w:author="Vermouth" w:date="2021-10-10T04:36:00Z">
            <w:rPr>
              <w:rFonts w:ascii="Times New Roman" w:hAnsi="Times New Roman" w:cs="Times New Roman"/>
              <w:b/>
              <w:sz w:val="50"/>
              <w:szCs w:val="50"/>
              <w:lang w:val="vi-VN"/>
            </w:rPr>
          </w:rPrChange>
        </w:rPr>
        <w:lastRenderedPageBreak/>
        <w:t>MỤC LỤC</w:t>
      </w:r>
    </w:p>
    <w:customXmlInsRangeStart w:id="3" w:author="Vermouth" w:date="2021-10-10T08:52:00Z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87923073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customXmlInsRangeEnd w:id="3"/>
        <w:p w14:paraId="6D39D252" w14:textId="34F9C725" w:rsidR="003B136C" w:rsidRDefault="003B136C">
          <w:pPr>
            <w:pStyle w:val="TOCHeading"/>
            <w:rPr>
              <w:ins w:id="4" w:author="Vermouth" w:date="2021-10-10T08:52:00Z"/>
            </w:rPr>
          </w:pPr>
        </w:p>
        <w:p w14:paraId="109A4623" w14:textId="2F59A258" w:rsidR="003B136C" w:rsidRPr="003B136C" w:rsidRDefault="003B136C">
          <w:pPr>
            <w:pStyle w:val="TOC1"/>
            <w:tabs>
              <w:tab w:val="left" w:pos="15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5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</w:pPr>
          <w:ins w:id="6" w:author="Vermouth" w:date="2021-10-10T08:52:00Z">
            <w:r w:rsidRPr="003B136C">
              <w:rPr>
                <w:rFonts w:ascii="Times New Roman" w:hAnsi="Times New Roman" w:cs="Times New Roman"/>
                <w:sz w:val="26"/>
                <w:szCs w:val="26"/>
                <w:rPrChange w:id="7" w:author="Vermouth" w:date="2021-10-10T08:53:00Z">
                  <w:rPr/>
                </w:rPrChange>
              </w:rPr>
              <w:fldChar w:fldCharType="begin"/>
            </w:r>
            <w:r w:rsidRPr="003B136C">
              <w:rPr>
                <w:rFonts w:ascii="Times New Roman" w:hAnsi="Times New Roman" w:cs="Times New Roman"/>
                <w:sz w:val="26"/>
                <w:szCs w:val="26"/>
                <w:rPrChange w:id="8" w:author="Vermouth" w:date="2021-10-10T08:53:00Z">
                  <w:rPr/>
                </w:rPrChange>
              </w:rPr>
              <w:instrText xml:space="preserve"> TOC \o "1-3" \h \z \u </w:instrText>
            </w:r>
            <w:r w:rsidRPr="003B136C">
              <w:rPr>
                <w:rFonts w:ascii="Times New Roman" w:hAnsi="Times New Roman" w:cs="Times New Roman"/>
                <w:sz w:val="26"/>
                <w:szCs w:val="26"/>
                <w:rPrChange w:id="9" w:author="Vermouth" w:date="2021-10-10T08:53:00Z">
                  <w:rPr>
                    <w:b/>
                    <w:bCs/>
                    <w:noProof/>
                  </w:rPr>
                </w:rPrChange>
              </w:rPr>
              <w:fldChar w:fldCharType="separate"/>
            </w:r>
          </w:ins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0" w:author="Vermouth" w:date="2021-10-10T08:53:00Z">
                <w:rPr>
                  <w:rStyle w:val="Hyperlink"/>
                  <w:noProof/>
                </w:rPr>
              </w:rPrChange>
            </w:rPr>
            <w:fldChar w:fldCharType="begin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1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Fonts w:ascii="Times New Roman" w:hAnsi="Times New Roman" w:cs="Times New Roman"/>
              <w:noProof/>
              <w:sz w:val="26"/>
              <w:szCs w:val="26"/>
              <w:rPrChange w:id="12" w:author="Vermouth" w:date="2021-10-10T08:53:00Z">
                <w:rPr>
                  <w:noProof/>
                </w:rPr>
              </w:rPrChange>
            </w:rPr>
            <w:instrText>HYPERLINK \l "_Toc84748355"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3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4" w:author="Vermouth" w:date="2021-10-10T08:53:00Z">
                <w:rPr>
                  <w:rStyle w:val="Hyperlink"/>
                  <w:noProof/>
                </w:rPr>
              </w:rPrChange>
            </w:rPr>
            <w:fldChar w:fldCharType="separate"/>
          </w:r>
          <w:r w:rsidRPr="003B136C">
            <w:rPr>
              <w:rStyle w:val="Hyperlink"/>
              <w:rFonts w:ascii="Times New Roman" w:hAnsi="Times New Roman" w:cs="Times New Roman"/>
              <w:b/>
              <w:noProof/>
              <w:sz w:val="26"/>
              <w:szCs w:val="26"/>
              <w:lang w:val="vi-VN"/>
              <w:rPrChange w:id="15" w:author="Vermouth" w:date="2021-10-10T08:53:00Z">
                <w:rPr>
                  <w:rStyle w:val="Hyperlink"/>
                  <w:rFonts w:ascii="Times New Roman" w:hAnsi="Times New Roman" w:cs="Times New Roman"/>
                  <w:b/>
                  <w:noProof/>
                  <w:lang w:val="vi-VN"/>
                </w:rPr>
              </w:rPrChange>
            </w:rPr>
            <w:t>CHƯƠNG 1</w:t>
          </w:r>
          <w:r w:rsidRPr="003B136C"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16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  <w:tab/>
          </w:r>
          <w:r w:rsidRPr="003B136C">
            <w:rPr>
              <w:rStyle w:val="Hyperlink"/>
              <w:rFonts w:ascii="Times New Roman" w:hAnsi="Times New Roman" w:cs="Times New Roman"/>
              <w:b/>
              <w:noProof/>
              <w:sz w:val="26"/>
              <w:szCs w:val="26"/>
              <w:lang w:val="vi-VN"/>
              <w:rPrChange w:id="17" w:author="Vermouth" w:date="2021-10-10T08:53:00Z">
                <w:rPr>
                  <w:rStyle w:val="Hyperlink"/>
                  <w:rFonts w:ascii="Times New Roman" w:hAnsi="Times New Roman" w:cs="Times New Roman"/>
                  <w:b/>
                  <w:noProof/>
                  <w:lang w:val="vi-VN"/>
                </w:rPr>
              </w:rPrChange>
            </w:rPr>
            <w:t>GIỚI THIỆU CHUNG VỀ ĐƠN VỊ THỰC TẬP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8" w:author="Vermouth" w:date="2021-10-10T08:53:00Z">
                <w:rPr>
                  <w:noProof/>
                  <w:webHidden/>
                </w:rPr>
              </w:rPrChange>
            </w:rPr>
            <w:tab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9" w:author="Vermouth" w:date="2021-10-10T08:53:00Z">
                <w:rPr>
                  <w:noProof/>
                  <w:webHidden/>
                </w:rPr>
              </w:rPrChange>
            </w:rPr>
            <w:fldChar w:fldCharType="begin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0" w:author="Vermouth" w:date="2021-10-10T08:53:00Z">
                <w:rPr>
                  <w:noProof/>
                  <w:webHidden/>
                </w:rPr>
              </w:rPrChange>
            </w:rPr>
            <w:instrText xml:space="preserve"> PAGEREF _Toc84748355 \h </w:instrTex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1" w:author="Vermouth" w:date="2021-10-10T08:53:00Z">
                <w:rPr>
                  <w:rFonts w:ascii="Times New Roman" w:hAnsi="Times New Roman" w:cs="Times New Roman"/>
                  <w:noProof/>
                  <w:webHidden/>
                  <w:sz w:val="26"/>
                  <w:szCs w:val="26"/>
                </w:rPr>
              </w:rPrChange>
            </w:rPr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2" w:author="Vermouth" w:date="2021-10-10T08:53:00Z">
                <w:rPr>
                  <w:noProof/>
                  <w:webHidden/>
                </w:rPr>
              </w:rPrChange>
            </w:rPr>
            <w:fldChar w:fldCharType="separate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3" w:author="Vermouth" w:date="2021-10-10T08:53:00Z">
                <w:rPr>
                  <w:noProof/>
                  <w:webHidden/>
                </w:rPr>
              </w:rPrChange>
            </w:rPr>
            <w:t>9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4" w:author="Vermouth" w:date="2021-10-10T08:53:00Z">
                <w:rPr>
                  <w:noProof/>
                  <w:webHidden/>
                </w:rPr>
              </w:rPrChange>
            </w:rPr>
            <w:fldChar w:fldCharType="end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5" w:author="Vermouth" w:date="2021-10-10T08:53:00Z">
                <w:rPr>
                  <w:rStyle w:val="Hyperlink"/>
                  <w:noProof/>
                </w:rPr>
              </w:rPrChange>
            </w:rPr>
            <w:fldChar w:fldCharType="end"/>
          </w:r>
        </w:p>
        <w:p w14:paraId="098164D7" w14:textId="5631B343" w:rsidR="003B136C" w:rsidRPr="003B136C" w:rsidRDefault="003B136C">
          <w:pPr>
            <w:pStyle w:val="TOC2"/>
            <w:tabs>
              <w:tab w:val="left" w:pos="1100"/>
              <w:tab w:val="right" w:leader="dot" w:pos="9628"/>
            </w:tabs>
            <w:rPr>
              <w:rFonts w:eastAsiaTheme="minorEastAsia"/>
              <w:sz w:val="26"/>
              <w:szCs w:val="26"/>
              <w:lang w:val="vi-VN" w:eastAsia="vi-VN"/>
              <w:rPrChange w:id="26" w:author="Vermouth" w:date="2021-10-10T08:53:00Z">
                <w:rPr>
                  <w:rFonts w:asciiTheme="minorHAnsi" w:eastAsiaTheme="minorEastAsia" w:hAnsiTheme="minorHAnsi" w:cstheme="minorBidi"/>
                  <w:sz w:val="22"/>
                  <w:szCs w:val="22"/>
                  <w:lang w:val="vi-VN" w:eastAsia="vi-VN"/>
                </w:rPr>
              </w:rPrChange>
            </w:rPr>
          </w:pPr>
          <w:r w:rsidRPr="003B136C">
            <w:rPr>
              <w:rStyle w:val="Hyperlink"/>
              <w:sz w:val="26"/>
              <w:szCs w:val="26"/>
              <w:rPrChange w:id="27" w:author="Vermouth" w:date="2021-10-10T08:53:00Z">
                <w:rPr>
                  <w:rStyle w:val="Hyperlink"/>
                </w:rPr>
              </w:rPrChange>
            </w:rPr>
            <w:fldChar w:fldCharType="begin"/>
          </w:r>
          <w:r w:rsidRPr="003B136C">
            <w:rPr>
              <w:rStyle w:val="Hyperlink"/>
              <w:sz w:val="26"/>
              <w:szCs w:val="26"/>
              <w:rPrChange w:id="28" w:author="Vermouth" w:date="2021-10-10T08:53:00Z">
                <w:rPr>
                  <w:rStyle w:val="Hyperlink"/>
                </w:rPr>
              </w:rPrChange>
            </w:rPr>
            <w:instrText xml:space="preserve"> </w:instrText>
          </w:r>
          <w:r w:rsidRPr="003B136C">
            <w:rPr>
              <w:sz w:val="26"/>
              <w:szCs w:val="26"/>
              <w:rPrChange w:id="29" w:author="Vermouth" w:date="2021-10-10T08:53:00Z">
                <w:rPr/>
              </w:rPrChange>
            </w:rPr>
            <w:instrText>HYPERLINK \l "_Toc84748356"</w:instrText>
          </w:r>
          <w:r w:rsidRPr="003B136C">
            <w:rPr>
              <w:rStyle w:val="Hyperlink"/>
              <w:sz w:val="26"/>
              <w:szCs w:val="26"/>
              <w:rPrChange w:id="30" w:author="Vermouth" w:date="2021-10-10T08:53:00Z">
                <w:rPr>
                  <w:rStyle w:val="Hyperlink"/>
                </w:rPr>
              </w:rPrChange>
            </w:rPr>
            <w:instrText xml:space="preserve"> </w:instrText>
          </w:r>
          <w:r w:rsidRPr="003B136C">
            <w:rPr>
              <w:rStyle w:val="Hyperlink"/>
              <w:sz w:val="26"/>
              <w:szCs w:val="26"/>
              <w:rPrChange w:id="31" w:author="Vermouth" w:date="2021-10-10T08:53:00Z">
                <w:rPr>
                  <w:rStyle w:val="Hyperlink"/>
                </w:rPr>
              </w:rPrChange>
            </w:rPr>
            <w:fldChar w:fldCharType="separate"/>
          </w:r>
          <w:r w:rsidRPr="003B136C">
            <w:rPr>
              <w:rStyle w:val="Hyperlink"/>
              <w:sz w:val="26"/>
              <w:szCs w:val="26"/>
              <w:lang w:val="vi-VN"/>
              <w:rPrChange w:id="32" w:author="Vermouth" w:date="2021-10-10T08:53:00Z">
                <w:rPr>
                  <w:rStyle w:val="Hyperlink"/>
                  <w:lang w:val="vi-VN"/>
                </w:rPr>
              </w:rPrChange>
            </w:rPr>
            <w:t>1.1.</w:t>
          </w:r>
          <w:r w:rsidRPr="003B136C">
            <w:rPr>
              <w:rFonts w:eastAsiaTheme="minorEastAsia"/>
              <w:sz w:val="26"/>
              <w:szCs w:val="26"/>
              <w:lang w:val="vi-VN" w:eastAsia="vi-VN"/>
              <w:rPrChange w:id="33" w:author="Vermouth" w:date="2021-10-10T08:53:00Z">
                <w:rPr>
                  <w:rFonts w:asciiTheme="minorHAnsi" w:eastAsiaTheme="minorEastAsia" w:hAnsiTheme="minorHAnsi" w:cstheme="minorBidi"/>
                  <w:sz w:val="22"/>
                  <w:szCs w:val="22"/>
                  <w:lang w:val="vi-VN" w:eastAsia="vi-VN"/>
                </w:rPr>
              </w:rPrChange>
            </w:rPr>
            <w:tab/>
          </w:r>
          <w:r w:rsidRPr="003B136C">
            <w:rPr>
              <w:rStyle w:val="Hyperlink"/>
              <w:sz w:val="26"/>
              <w:szCs w:val="26"/>
              <w:lang w:val="vi-VN"/>
              <w:rPrChange w:id="34" w:author="Vermouth" w:date="2021-10-10T08:53:00Z">
                <w:rPr>
                  <w:rStyle w:val="Hyperlink"/>
                  <w:lang w:val="vi-VN"/>
                </w:rPr>
              </w:rPrChange>
            </w:rPr>
            <w:t>Thông tin về đơn vị thực tập:</w:t>
          </w:r>
          <w:r w:rsidRPr="003B136C">
            <w:rPr>
              <w:webHidden/>
              <w:sz w:val="26"/>
              <w:szCs w:val="26"/>
              <w:rPrChange w:id="35" w:author="Vermouth" w:date="2021-10-10T08:53:00Z">
                <w:rPr>
                  <w:webHidden/>
                </w:rPr>
              </w:rPrChange>
            </w:rPr>
            <w:tab/>
          </w:r>
          <w:r w:rsidRPr="003B136C">
            <w:rPr>
              <w:webHidden/>
              <w:sz w:val="26"/>
              <w:szCs w:val="26"/>
              <w:rPrChange w:id="36" w:author="Vermouth" w:date="2021-10-10T08:53:00Z">
                <w:rPr>
                  <w:webHidden/>
                </w:rPr>
              </w:rPrChange>
            </w:rPr>
            <w:fldChar w:fldCharType="begin"/>
          </w:r>
          <w:r w:rsidRPr="003B136C">
            <w:rPr>
              <w:webHidden/>
              <w:sz w:val="26"/>
              <w:szCs w:val="26"/>
              <w:rPrChange w:id="37" w:author="Vermouth" w:date="2021-10-10T08:53:00Z">
                <w:rPr>
                  <w:webHidden/>
                </w:rPr>
              </w:rPrChange>
            </w:rPr>
            <w:instrText xml:space="preserve"> PAGEREF _Toc84748356 \h </w:instrText>
          </w:r>
          <w:r w:rsidRPr="003B136C">
            <w:rPr>
              <w:webHidden/>
              <w:sz w:val="26"/>
              <w:szCs w:val="26"/>
              <w:rPrChange w:id="38" w:author="Vermouth" w:date="2021-10-10T08:53:00Z">
                <w:rPr>
                  <w:webHidden/>
                  <w:sz w:val="26"/>
                  <w:szCs w:val="26"/>
                </w:rPr>
              </w:rPrChange>
            </w:rPr>
          </w:r>
          <w:r w:rsidRPr="003B136C">
            <w:rPr>
              <w:webHidden/>
              <w:sz w:val="26"/>
              <w:szCs w:val="26"/>
              <w:rPrChange w:id="39" w:author="Vermouth" w:date="2021-10-10T08:53:00Z">
                <w:rPr>
                  <w:webHidden/>
                </w:rPr>
              </w:rPrChange>
            </w:rPr>
            <w:fldChar w:fldCharType="separate"/>
          </w:r>
          <w:r w:rsidRPr="003B136C">
            <w:rPr>
              <w:webHidden/>
              <w:sz w:val="26"/>
              <w:szCs w:val="26"/>
              <w:rPrChange w:id="40" w:author="Vermouth" w:date="2021-10-10T08:53:00Z">
                <w:rPr>
                  <w:webHidden/>
                </w:rPr>
              </w:rPrChange>
            </w:rPr>
            <w:t>9</w:t>
          </w:r>
          <w:r w:rsidRPr="003B136C">
            <w:rPr>
              <w:webHidden/>
              <w:sz w:val="26"/>
              <w:szCs w:val="26"/>
              <w:rPrChange w:id="41" w:author="Vermouth" w:date="2021-10-10T08:53:00Z">
                <w:rPr>
                  <w:webHidden/>
                </w:rPr>
              </w:rPrChange>
            </w:rPr>
            <w:fldChar w:fldCharType="end"/>
          </w:r>
          <w:r w:rsidRPr="003B136C">
            <w:rPr>
              <w:rStyle w:val="Hyperlink"/>
              <w:sz w:val="26"/>
              <w:szCs w:val="26"/>
              <w:rPrChange w:id="42" w:author="Vermouth" w:date="2021-10-10T08:53:00Z">
                <w:rPr>
                  <w:rStyle w:val="Hyperlink"/>
                </w:rPr>
              </w:rPrChange>
            </w:rPr>
            <w:fldChar w:fldCharType="end"/>
          </w:r>
        </w:p>
        <w:p w14:paraId="44064174" w14:textId="0E72F267" w:rsidR="003B136C" w:rsidRPr="003B136C" w:rsidRDefault="003B136C">
          <w:pPr>
            <w:pStyle w:val="TOC3"/>
            <w:tabs>
              <w:tab w:val="left" w:pos="132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43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</w:pP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4" w:author="Vermouth" w:date="2021-10-10T08:53:00Z">
                <w:rPr>
                  <w:rStyle w:val="Hyperlink"/>
                  <w:noProof/>
                </w:rPr>
              </w:rPrChange>
            </w:rPr>
            <w:fldChar w:fldCharType="begin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5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Fonts w:ascii="Times New Roman" w:hAnsi="Times New Roman" w:cs="Times New Roman"/>
              <w:noProof/>
              <w:sz w:val="26"/>
              <w:szCs w:val="26"/>
              <w:rPrChange w:id="46" w:author="Vermouth" w:date="2021-10-10T08:53:00Z">
                <w:rPr>
                  <w:noProof/>
                </w:rPr>
              </w:rPrChange>
            </w:rPr>
            <w:instrText>HYPERLINK \l "_Toc84748357"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7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8" w:author="Vermouth" w:date="2021-10-10T08:53:00Z">
                <w:rPr>
                  <w:rStyle w:val="Hyperlink"/>
                  <w:noProof/>
                </w:rPr>
              </w:rPrChange>
            </w:rPr>
            <w:fldChar w:fldCharType="separate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lang w:val="vi-VN"/>
              <w:rPrChange w:id="49" w:author="Vermouth" w:date="2021-10-10T08:53:00Z">
                <w:rPr>
                  <w:rStyle w:val="Hyperlink"/>
                  <w:rFonts w:ascii="Times New Roman" w:hAnsi="Times New Roman" w:cs="Times New Roman"/>
                  <w:noProof/>
                  <w:lang w:val="vi-VN"/>
                </w:rPr>
              </w:rPrChange>
            </w:rPr>
            <w:t>1.1.1</w:t>
          </w:r>
          <w:r w:rsidRPr="003B136C"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50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  <w:tab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lang w:val="vi-VN"/>
              <w:rPrChange w:id="51" w:author="Vermouth" w:date="2021-10-10T08:53:00Z">
                <w:rPr>
                  <w:rStyle w:val="Hyperlink"/>
                  <w:rFonts w:ascii="Times New Roman" w:hAnsi="Times New Roman" w:cs="Times New Roman"/>
                  <w:noProof/>
                  <w:lang w:val="vi-VN"/>
                </w:rPr>
              </w:rPrChange>
            </w:rPr>
            <w:t>Sơ lược về hình thành và phát triển</w: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52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: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53" w:author="Vermouth" w:date="2021-10-10T08:53:00Z">
                <w:rPr>
                  <w:noProof/>
                  <w:webHidden/>
                </w:rPr>
              </w:rPrChange>
            </w:rPr>
            <w:tab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54" w:author="Vermouth" w:date="2021-10-10T08:53:00Z">
                <w:rPr>
                  <w:noProof/>
                  <w:webHidden/>
                </w:rPr>
              </w:rPrChange>
            </w:rPr>
            <w:fldChar w:fldCharType="begin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55" w:author="Vermouth" w:date="2021-10-10T08:53:00Z">
                <w:rPr>
                  <w:noProof/>
                  <w:webHidden/>
                </w:rPr>
              </w:rPrChange>
            </w:rPr>
            <w:instrText xml:space="preserve"> PAGEREF _Toc84748357 \h </w:instrTex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56" w:author="Vermouth" w:date="2021-10-10T08:53:00Z">
                <w:rPr>
                  <w:rFonts w:ascii="Times New Roman" w:hAnsi="Times New Roman" w:cs="Times New Roman"/>
                  <w:noProof/>
                  <w:webHidden/>
                  <w:sz w:val="26"/>
                  <w:szCs w:val="26"/>
                </w:rPr>
              </w:rPrChange>
            </w:rPr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57" w:author="Vermouth" w:date="2021-10-10T08:53:00Z">
                <w:rPr>
                  <w:noProof/>
                  <w:webHidden/>
                </w:rPr>
              </w:rPrChange>
            </w:rPr>
            <w:fldChar w:fldCharType="separate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58" w:author="Vermouth" w:date="2021-10-10T08:53:00Z">
                <w:rPr>
                  <w:noProof/>
                  <w:webHidden/>
                </w:rPr>
              </w:rPrChange>
            </w:rPr>
            <w:t>9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59" w:author="Vermouth" w:date="2021-10-10T08:53:00Z">
                <w:rPr>
                  <w:noProof/>
                  <w:webHidden/>
                </w:rPr>
              </w:rPrChange>
            </w:rPr>
            <w:fldChar w:fldCharType="end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60" w:author="Vermouth" w:date="2021-10-10T08:53:00Z">
                <w:rPr>
                  <w:rStyle w:val="Hyperlink"/>
                  <w:noProof/>
                </w:rPr>
              </w:rPrChange>
            </w:rPr>
            <w:fldChar w:fldCharType="end"/>
          </w:r>
        </w:p>
        <w:p w14:paraId="3F09E591" w14:textId="527FABA1" w:rsidR="003B136C" w:rsidRPr="003B136C" w:rsidRDefault="003B136C">
          <w:pPr>
            <w:pStyle w:val="TOC3"/>
            <w:tabs>
              <w:tab w:val="left" w:pos="132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61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</w:pP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62" w:author="Vermouth" w:date="2021-10-10T08:53:00Z">
                <w:rPr>
                  <w:rStyle w:val="Hyperlink"/>
                  <w:noProof/>
                </w:rPr>
              </w:rPrChange>
            </w:rPr>
            <w:fldChar w:fldCharType="begin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63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Fonts w:ascii="Times New Roman" w:hAnsi="Times New Roman" w:cs="Times New Roman"/>
              <w:noProof/>
              <w:sz w:val="26"/>
              <w:szCs w:val="26"/>
              <w:rPrChange w:id="64" w:author="Vermouth" w:date="2021-10-10T08:53:00Z">
                <w:rPr>
                  <w:noProof/>
                </w:rPr>
              </w:rPrChange>
            </w:rPr>
            <w:instrText>HYPERLINK \l "_Toc84748358"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65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66" w:author="Vermouth" w:date="2021-10-10T08:53:00Z">
                <w:rPr>
                  <w:rStyle w:val="Hyperlink"/>
                  <w:noProof/>
                </w:rPr>
              </w:rPrChange>
            </w:rPr>
            <w:fldChar w:fldCharType="separate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67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1.1.2</w:t>
          </w:r>
          <w:r w:rsidRPr="003B136C"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68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  <w:tab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69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Giải thưởng: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70" w:author="Vermouth" w:date="2021-10-10T08:53:00Z">
                <w:rPr>
                  <w:noProof/>
                  <w:webHidden/>
                </w:rPr>
              </w:rPrChange>
            </w:rPr>
            <w:tab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71" w:author="Vermouth" w:date="2021-10-10T08:53:00Z">
                <w:rPr>
                  <w:noProof/>
                  <w:webHidden/>
                </w:rPr>
              </w:rPrChange>
            </w:rPr>
            <w:fldChar w:fldCharType="begin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72" w:author="Vermouth" w:date="2021-10-10T08:53:00Z">
                <w:rPr>
                  <w:noProof/>
                  <w:webHidden/>
                </w:rPr>
              </w:rPrChange>
            </w:rPr>
            <w:instrText xml:space="preserve"> PAGEREF _Toc84748358 \h </w:instrTex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73" w:author="Vermouth" w:date="2021-10-10T08:53:00Z">
                <w:rPr>
                  <w:rFonts w:ascii="Times New Roman" w:hAnsi="Times New Roman" w:cs="Times New Roman"/>
                  <w:noProof/>
                  <w:webHidden/>
                  <w:sz w:val="26"/>
                  <w:szCs w:val="26"/>
                </w:rPr>
              </w:rPrChange>
            </w:rPr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74" w:author="Vermouth" w:date="2021-10-10T08:53:00Z">
                <w:rPr>
                  <w:noProof/>
                  <w:webHidden/>
                </w:rPr>
              </w:rPrChange>
            </w:rPr>
            <w:fldChar w:fldCharType="separate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75" w:author="Vermouth" w:date="2021-10-10T08:53:00Z">
                <w:rPr>
                  <w:noProof/>
                  <w:webHidden/>
                </w:rPr>
              </w:rPrChange>
            </w:rPr>
            <w:t>10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76" w:author="Vermouth" w:date="2021-10-10T08:53:00Z">
                <w:rPr>
                  <w:noProof/>
                  <w:webHidden/>
                </w:rPr>
              </w:rPrChange>
            </w:rPr>
            <w:fldChar w:fldCharType="end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77" w:author="Vermouth" w:date="2021-10-10T08:53:00Z">
                <w:rPr>
                  <w:rStyle w:val="Hyperlink"/>
                  <w:noProof/>
                </w:rPr>
              </w:rPrChange>
            </w:rPr>
            <w:fldChar w:fldCharType="end"/>
          </w:r>
        </w:p>
        <w:p w14:paraId="79B8D120" w14:textId="7284565C" w:rsidR="003B136C" w:rsidRPr="003B136C" w:rsidRDefault="003B136C">
          <w:pPr>
            <w:pStyle w:val="TOC2"/>
            <w:tabs>
              <w:tab w:val="left" w:pos="1100"/>
              <w:tab w:val="right" w:leader="dot" w:pos="9628"/>
            </w:tabs>
            <w:rPr>
              <w:rFonts w:eastAsiaTheme="minorEastAsia"/>
              <w:sz w:val="26"/>
              <w:szCs w:val="26"/>
              <w:lang w:val="vi-VN" w:eastAsia="vi-VN"/>
              <w:rPrChange w:id="78" w:author="Vermouth" w:date="2021-10-10T08:53:00Z">
                <w:rPr>
                  <w:rFonts w:asciiTheme="minorHAnsi" w:eastAsiaTheme="minorEastAsia" w:hAnsiTheme="minorHAnsi" w:cstheme="minorBidi"/>
                  <w:sz w:val="22"/>
                  <w:szCs w:val="22"/>
                  <w:lang w:val="vi-VN" w:eastAsia="vi-VN"/>
                </w:rPr>
              </w:rPrChange>
            </w:rPr>
          </w:pPr>
          <w:r w:rsidRPr="003B136C">
            <w:rPr>
              <w:rStyle w:val="Hyperlink"/>
              <w:sz w:val="26"/>
              <w:szCs w:val="26"/>
              <w:rPrChange w:id="79" w:author="Vermouth" w:date="2021-10-10T08:53:00Z">
                <w:rPr>
                  <w:rStyle w:val="Hyperlink"/>
                </w:rPr>
              </w:rPrChange>
            </w:rPr>
            <w:fldChar w:fldCharType="begin"/>
          </w:r>
          <w:r w:rsidRPr="003B136C">
            <w:rPr>
              <w:rStyle w:val="Hyperlink"/>
              <w:sz w:val="26"/>
              <w:szCs w:val="26"/>
              <w:rPrChange w:id="80" w:author="Vermouth" w:date="2021-10-10T08:53:00Z">
                <w:rPr>
                  <w:rStyle w:val="Hyperlink"/>
                </w:rPr>
              </w:rPrChange>
            </w:rPr>
            <w:instrText xml:space="preserve"> </w:instrText>
          </w:r>
          <w:r w:rsidRPr="003B136C">
            <w:rPr>
              <w:sz w:val="26"/>
              <w:szCs w:val="26"/>
              <w:rPrChange w:id="81" w:author="Vermouth" w:date="2021-10-10T08:53:00Z">
                <w:rPr/>
              </w:rPrChange>
            </w:rPr>
            <w:instrText>HYPERLINK \l "_Toc84748359"</w:instrText>
          </w:r>
          <w:r w:rsidRPr="003B136C">
            <w:rPr>
              <w:rStyle w:val="Hyperlink"/>
              <w:sz w:val="26"/>
              <w:szCs w:val="26"/>
              <w:rPrChange w:id="82" w:author="Vermouth" w:date="2021-10-10T08:53:00Z">
                <w:rPr>
                  <w:rStyle w:val="Hyperlink"/>
                </w:rPr>
              </w:rPrChange>
            </w:rPr>
            <w:instrText xml:space="preserve"> </w:instrText>
          </w:r>
          <w:r w:rsidRPr="003B136C">
            <w:rPr>
              <w:rStyle w:val="Hyperlink"/>
              <w:sz w:val="26"/>
              <w:szCs w:val="26"/>
              <w:rPrChange w:id="83" w:author="Vermouth" w:date="2021-10-10T08:53:00Z">
                <w:rPr>
                  <w:rStyle w:val="Hyperlink"/>
                </w:rPr>
              </w:rPrChange>
            </w:rPr>
            <w:fldChar w:fldCharType="separate"/>
          </w:r>
          <w:r w:rsidRPr="003B136C">
            <w:rPr>
              <w:rStyle w:val="Hyperlink"/>
              <w:sz w:val="26"/>
              <w:szCs w:val="26"/>
              <w:lang w:val="vi-VN"/>
              <w:rPrChange w:id="84" w:author="Vermouth" w:date="2021-10-10T08:53:00Z">
                <w:rPr>
                  <w:rStyle w:val="Hyperlink"/>
                  <w:lang w:val="vi-VN"/>
                </w:rPr>
              </w:rPrChange>
            </w:rPr>
            <w:t>1.2</w:t>
          </w:r>
          <w:r w:rsidRPr="003B136C">
            <w:rPr>
              <w:rFonts w:eastAsiaTheme="minorEastAsia"/>
              <w:sz w:val="26"/>
              <w:szCs w:val="26"/>
              <w:lang w:val="vi-VN" w:eastAsia="vi-VN"/>
              <w:rPrChange w:id="85" w:author="Vermouth" w:date="2021-10-10T08:53:00Z">
                <w:rPr>
                  <w:rFonts w:asciiTheme="minorHAnsi" w:eastAsiaTheme="minorEastAsia" w:hAnsiTheme="minorHAnsi" w:cstheme="minorBidi"/>
                  <w:sz w:val="22"/>
                  <w:szCs w:val="22"/>
                  <w:lang w:val="vi-VN" w:eastAsia="vi-VN"/>
                </w:rPr>
              </w:rPrChange>
            </w:rPr>
            <w:tab/>
          </w:r>
          <w:r w:rsidRPr="003B136C">
            <w:rPr>
              <w:rStyle w:val="Hyperlink"/>
              <w:sz w:val="26"/>
              <w:szCs w:val="26"/>
              <w:rPrChange w:id="86" w:author="Vermouth" w:date="2021-10-10T08:53:00Z">
                <w:rPr>
                  <w:rStyle w:val="Hyperlink"/>
                </w:rPr>
              </w:rPrChange>
            </w:rPr>
            <w:t xml:space="preserve">. </w:t>
          </w:r>
          <w:r w:rsidRPr="003B136C">
            <w:rPr>
              <w:rStyle w:val="Hyperlink"/>
              <w:sz w:val="26"/>
              <w:szCs w:val="26"/>
              <w:lang w:val="vi-VN"/>
              <w:rPrChange w:id="87" w:author="Vermouth" w:date="2021-10-10T08:53:00Z">
                <w:rPr>
                  <w:rStyle w:val="Hyperlink"/>
                  <w:lang w:val="vi-VN"/>
                </w:rPr>
              </w:rPrChange>
            </w:rPr>
            <w:t>Thông tin về vị trí sinh viên tham gia thực tập:</w:t>
          </w:r>
          <w:r w:rsidRPr="003B136C">
            <w:rPr>
              <w:webHidden/>
              <w:sz w:val="26"/>
              <w:szCs w:val="26"/>
              <w:rPrChange w:id="88" w:author="Vermouth" w:date="2021-10-10T08:53:00Z">
                <w:rPr>
                  <w:webHidden/>
                </w:rPr>
              </w:rPrChange>
            </w:rPr>
            <w:tab/>
          </w:r>
          <w:r w:rsidRPr="003B136C">
            <w:rPr>
              <w:webHidden/>
              <w:sz w:val="26"/>
              <w:szCs w:val="26"/>
              <w:rPrChange w:id="89" w:author="Vermouth" w:date="2021-10-10T08:53:00Z">
                <w:rPr>
                  <w:webHidden/>
                </w:rPr>
              </w:rPrChange>
            </w:rPr>
            <w:fldChar w:fldCharType="begin"/>
          </w:r>
          <w:r w:rsidRPr="003B136C">
            <w:rPr>
              <w:webHidden/>
              <w:sz w:val="26"/>
              <w:szCs w:val="26"/>
              <w:rPrChange w:id="90" w:author="Vermouth" w:date="2021-10-10T08:53:00Z">
                <w:rPr>
                  <w:webHidden/>
                </w:rPr>
              </w:rPrChange>
            </w:rPr>
            <w:instrText xml:space="preserve"> PAGEREF _Toc84748359 \h </w:instrText>
          </w:r>
          <w:r w:rsidRPr="003B136C">
            <w:rPr>
              <w:webHidden/>
              <w:sz w:val="26"/>
              <w:szCs w:val="26"/>
              <w:rPrChange w:id="91" w:author="Vermouth" w:date="2021-10-10T08:53:00Z">
                <w:rPr>
                  <w:webHidden/>
                  <w:sz w:val="26"/>
                  <w:szCs w:val="26"/>
                </w:rPr>
              </w:rPrChange>
            </w:rPr>
          </w:r>
          <w:r w:rsidRPr="003B136C">
            <w:rPr>
              <w:webHidden/>
              <w:sz w:val="26"/>
              <w:szCs w:val="26"/>
              <w:rPrChange w:id="92" w:author="Vermouth" w:date="2021-10-10T08:53:00Z">
                <w:rPr>
                  <w:webHidden/>
                </w:rPr>
              </w:rPrChange>
            </w:rPr>
            <w:fldChar w:fldCharType="separate"/>
          </w:r>
          <w:r w:rsidRPr="003B136C">
            <w:rPr>
              <w:webHidden/>
              <w:sz w:val="26"/>
              <w:szCs w:val="26"/>
              <w:rPrChange w:id="93" w:author="Vermouth" w:date="2021-10-10T08:53:00Z">
                <w:rPr>
                  <w:webHidden/>
                </w:rPr>
              </w:rPrChange>
            </w:rPr>
            <w:t>10</w:t>
          </w:r>
          <w:r w:rsidRPr="003B136C">
            <w:rPr>
              <w:webHidden/>
              <w:sz w:val="26"/>
              <w:szCs w:val="26"/>
              <w:rPrChange w:id="94" w:author="Vermouth" w:date="2021-10-10T08:53:00Z">
                <w:rPr>
                  <w:webHidden/>
                </w:rPr>
              </w:rPrChange>
            </w:rPr>
            <w:fldChar w:fldCharType="end"/>
          </w:r>
          <w:r w:rsidRPr="003B136C">
            <w:rPr>
              <w:rStyle w:val="Hyperlink"/>
              <w:sz w:val="26"/>
              <w:szCs w:val="26"/>
              <w:rPrChange w:id="95" w:author="Vermouth" w:date="2021-10-10T08:53:00Z">
                <w:rPr>
                  <w:rStyle w:val="Hyperlink"/>
                </w:rPr>
              </w:rPrChange>
            </w:rPr>
            <w:fldChar w:fldCharType="end"/>
          </w:r>
        </w:p>
        <w:p w14:paraId="423BB694" w14:textId="4257EE41" w:rsidR="003B136C" w:rsidRPr="003B136C" w:rsidRDefault="003B136C">
          <w:pPr>
            <w:pStyle w:val="TOC2"/>
            <w:tabs>
              <w:tab w:val="left" w:pos="1320"/>
              <w:tab w:val="right" w:leader="dot" w:pos="9628"/>
            </w:tabs>
            <w:rPr>
              <w:rFonts w:eastAsiaTheme="minorEastAsia"/>
              <w:sz w:val="26"/>
              <w:szCs w:val="26"/>
              <w:lang w:val="vi-VN" w:eastAsia="vi-VN"/>
              <w:rPrChange w:id="96" w:author="Vermouth" w:date="2021-10-10T08:53:00Z">
                <w:rPr>
                  <w:rFonts w:asciiTheme="minorHAnsi" w:eastAsiaTheme="minorEastAsia" w:hAnsiTheme="minorHAnsi" w:cstheme="minorBidi"/>
                  <w:sz w:val="22"/>
                  <w:szCs w:val="22"/>
                  <w:lang w:val="vi-VN" w:eastAsia="vi-VN"/>
                </w:rPr>
              </w:rPrChange>
            </w:rPr>
          </w:pPr>
          <w:r w:rsidRPr="003B136C">
            <w:rPr>
              <w:rStyle w:val="Hyperlink"/>
              <w:sz w:val="26"/>
              <w:szCs w:val="26"/>
              <w:rPrChange w:id="97" w:author="Vermouth" w:date="2021-10-10T08:53:00Z">
                <w:rPr>
                  <w:rStyle w:val="Hyperlink"/>
                </w:rPr>
              </w:rPrChange>
            </w:rPr>
            <w:fldChar w:fldCharType="begin"/>
          </w:r>
          <w:r w:rsidRPr="003B136C">
            <w:rPr>
              <w:rStyle w:val="Hyperlink"/>
              <w:sz w:val="26"/>
              <w:szCs w:val="26"/>
              <w:rPrChange w:id="98" w:author="Vermouth" w:date="2021-10-10T08:53:00Z">
                <w:rPr>
                  <w:rStyle w:val="Hyperlink"/>
                </w:rPr>
              </w:rPrChange>
            </w:rPr>
            <w:instrText xml:space="preserve"> </w:instrText>
          </w:r>
          <w:r w:rsidRPr="003B136C">
            <w:rPr>
              <w:sz w:val="26"/>
              <w:szCs w:val="26"/>
              <w:rPrChange w:id="99" w:author="Vermouth" w:date="2021-10-10T08:53:00Z">
                <w:rPr/>
              </w:rPrChange>
            </w:rPr>
            <w:instrText>HYPERLINK \l "_Toc84748360"</w:instrText>
          </w:r>
          <w:r w:rsidRPr="003B136C">
            <w:rPr>
              <w:rStyle w:val="Hyperlink"/>
              <w:sz w:val="26"/>
              <w:szCs w:val="26"/>
              <w:rPrChange w:id="100" w:author="Vermouth" w:date="2021-10-10T08:53:00Z">
                <w:rPr>
                  <w:rStyle w:val="Hyperlink"/>
                </w:rPr>
              </w:rPrChange>
            </w:rPr>
            <w:instrText xml:space="preserve"> </w:instrText>
          </w:r>
          <w:r w:rsidRPr="003B136C">
            <w:rPr>
              <w:rStyle w:val="Hyperlink"/>
              <w:sz w:val="26"/>
              <w:szCs w:val="26"/>
              <w:rPrChange w:id="101" w:author="Vermouth" w:date="2021-10-10T08:53:00Z">
                <w:rPr>
                  <w:rStyle w:val="Hyperlink"/>
                </w:rPr>
              </w:rPrChange>
            </w:rPr>
            <w:fldChar w:fldCharType="separate"/>
          </w:r>
          <w:r w:rsidRPr="003B136C">
            <w:rPr>
              <w:rStyle w:val="Hyperlink"/>
              <w:sz w:val="26"/>
              <w:szCs w:val="26"/>
              <w:lang w:val="vi-VN"/>
              <w:rPrChange w:id="102" w:author="Vermouth" w:date="2021-10-10T08:53:00Z">
                <w:rPr>
                  <w:rStyle w:val="Hyperlink"/>
                  <w:lang w:val="vi-VN"/>
                </w:rPr>
              </w:rPrChange>
            </w:rPr>
            <w:t>1.2.1</w:t>
          </w:r>
          <w:r w:rsidRPr="003B136C">
            <w:rPr>
              <w:rFonts w:eastAsiaTheme="minorEastAsia"/>
              <w:sz w:val="26"/>
              <w:szCs w:val="26"/>
              <w:lang w:val="vi-VN" w:eastAsia="vi-VN"/>
              <w:rPrChange w:id="103" w:author="Vermouth" w:date="2021-10-10T08:53:00Z">
                <w:rPr>
                  <w:rFonts w:asciiTheme="minorHAnsi" w:eastAsiaTheme="minorEastAsia" w:hAnsiTheme="minorHAnsi" w:cstheme="minorBidi"/>
                  <w:sz w:val="22"/>
                  <w:szCs w:val="22"/>
                  <w:lang w:val="vi-VN" w:eastAsia="vi-VN"/>
                </w:rPr>
              </w:rPrChange>
            </w:rPr>
            <w:tab/>
          </w:r>
          <w:r w:rsidRPr="003B136C">
            <w:rPr>
              <w:rStyle w:val="Hyperlink"/>
              <w:sz w:val="26"/>
              <w:szCs w:val="26"/>
              <w:lang w:val="vi-VN"/>
              <w:rPrChange w:id="104" w:author="Vermouth" w:date="2021-10-10T08:53:00Z">
                <w:rPr>
                  <w:rStyle w:val="Hyperlink"/>
                  <w:lang w:val="vi-VN"/>
                </w:rPr>
              </w:rPrChange>
            </w:rPr>
            <w:t>Mô tả công việc:</w:t>
          </w:r>
          <w:r w:rsidRPr="003B136C">
            <w:rPr>
              <w:webHidden/>
              <w:sz w:val="26"/>
              <w:szCs w:val="26"/>
              <w:rPrChange w:id="105" w:author="Vermouth" w:date="2021-10-10T08:53:00Z">
                <w:rPr>
                  <w:webHidden/>
                </w:rPr>
              </w:rPrChange>
            </w:rPr>
            <w:tab/>
          </w:r>
          <w:r w:rsidRPr="003B136C">
            <w:rPr>
              <w:webHidden/>
              <w:sz w:val="26"/>
              <w:szCs w:val="26"/>
              <w:rPrChange w:id="106" w:author="Vermouth" w:date="2021-10-10T08:53:00Z">
                <w:rPr>
                  <w:webHidden/>
                </w:rPr>
              </w:rPrChange>
            </w:rPr>
            <w:fldChar w:fldCharType="begin"/>
          </w:r>
          <w:r w:rsidRPr="003B136C">
            <w:rPr>
              <w:webHidden/>
              <w:sz w:val="26"/>
              <w:szCs w:val="26"/>
              <w:rPrChange w:id="107" w:author="Vermouth" w:date="2021-10-10T08:53:00Z">
                <w:rPr>
                  <w:webHidden/>
                </w:rPr>
              </w:rPrChange>
            </w:rPr>
            <w:instrText xml:space="preserve"> PAGEREF _Toc84748360 \h </w:instrText>
          </w:r>
          <w:r w:rsidRPr="003B136C">
            <w:rPr>
              <w:webHidden/>
              <w:sz w:val="26"/>
              <w:szCs w:val="26"/>
              <w:rPrChange w:id="108" w:author="Vermouth" w:date="2021-10-10T08:53:00Z">
                <w:rPr>
                  <w:webHidden/>
                  <w:sz w:val="26"/>
                  <w:szCs w:val="26"/>
                </w:rPr>
              </w:rPrChange>
            </w:rPr>
          </w:r>
          <w:r w:rsidRPr="003B136C">
            <w:rPr>
              <w:webHidden/>
              <w:sz w:val="26"/>
              <w:szCs w:val="26"/>
              <w:rPrChange w:id="109" w:author="Vermouth" w:date="2021-10-10T08:53:00Z">
                <w:rPr>
                  <w:webHidden/>
                </w:rPr>
              </w:rPrChange>
            </w:rPr>
            <w:fldChar w:fldCharType="separate"/>
          </w:r>
          <w:r w:rsidRPr="003B136C">
            <w:rPr>
              <w:webHidden/>
              <w:sz w:val="26"/>
              <w:szCs w:val="26"/>
              <w:rPrChange w:id="110" w:author="Vermouth" w:date="2021-10-10T08:53:00Z">
                <w:rPr>
                  <w:webHidden/>
                </w:rPr>
              </w:rPrChange>
            </w:rPr>
            <w:t>10</w:t>
          </w:r>
          <w:r w:rsidRPr="003B136C">
            <w:rPr>
              <w:webHidden/>
              <w:sz w:val="26"/>
              <w:szCs w:val="26"/>
              <w:rPrChange w:id="111" w:author="Vermouth" w:date="2021-10-10T08:53:00Z">
                <w:rPr>
                  <w:webHidden/>
                </w:rPr>
              </w:rPrChange>
            </w:rPr>
            <w:fldChar w:fldCharType="end"/>
          </w:r>
          <w:r w:rsidRPr="003B136C">
            <w:rPr>
              <w:rStyle w:val="Hyperlink"/>
              <w:sz w:val="26"/>
              <w:szCs w:val="26"/>
              <w:rPrChange w:id="112" w:author="Vermouth" w:date="2021-10-10T08:53:00Z">
                <w:rPr>
                  <w:rStyle w:val="Hyperlink"/>
                </w:rPr>
              </w:rPrChange>
            </w:rPr>
            <w:fldChar w:fldCharType="end"/>
          </w:r>
        </w:p>
        <w:p w14:paraId="07D832A5" w14:textId="3AC9EAAE" w:rsidR="003B136C" w:rsidRPr="003B136C" w:rsidRDefault="003B136C">
          <w:pPr>
            <w:pStyle w:val="TOC1"/>
            <w:tabs>
              <w:tab w:val="left" w:pos="15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113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</w:pP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14" w:author="Vermouth" w:date="2021-10-10T08:53:00Z">
                <w:rPr>
                  <w:rStyle w:val="Hyperlink"/>
                  <w:noProof/>
                </w:rPr>
              </w:rPrChange>
            </w:rPr>
            <w:fldChar w:fldCharType="begin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15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Fonts w:ascii="Times New Roman" w:hAnsi="Times New Roman" w:cs="Times New Roman"/>
              <w:noProof/>
              <w:sz w:val="26"/>
              <w:szCs w:val="26"/>
              <w:rPrChange w:id="116" w:author="Vermouth" w:date="2021-10-10T08:53:00Z">
                <w:rPr>
                  <w:noProof/>
                </w:rPr>
              </w:rPrChange>
            </w:rPr>
            <w:instrText>HYPERLINK \l "_Toc84748361"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17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18" w:author="Vermouth" w:date="2021-10-10T08:53:00Z">
                <w:rPr>
                  <w:rStyle w:val="Hyperlink"/>
                  <w:noProof/>
                </w:rPr>
              </w:rPrChange>
            </w:rPr>
            <w:fldChar w:fldCharType="separate"/>
          </w:r>
          <w:r w:rsidRPr="003B136C">
            <w:rPr>
              <w:rStyle w:val="Hyperlink"/>
              <w:rFonts w:ascii="Times New Roman" w:hAnsi="Times New Roman" w:cs="Times New Roman"/>
              <w:b/>
              <w:noProof/>
              <w:sz w:val="26"/>
              <w:szCs w:val="26"/>
              <w:rPrChange w:id="119" w:author="Vermouth" w:date="2021-10-10T08:53:00Z">
                <w:rPr>
                  <w:rStyle w:val="Hyperlink"/>
                  <w:rFonts w:ascii="Times New Roman" w:hAnsi="Times New Roman" w:cs="Times New Roman"/>
                  <w:b/>
                  <w:noProof/>
                </w:rPr>
              </w:rPrChange>
            </w:rPr>
            <w:t>CHƯƠNG 2</w:t>
          </w:r>
          <w:r w:rsidRPr="003B136C"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120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  <w:tab/>
          </w:r>
          <w:r w:rsidRPr="003B136C">
            <w:rPr>
              <w:rStyle w:val="Hyperlink"/>
              <w:rFonts w:ascii="Times New Roman" w:hAnsi="Times New Roman" w:cs="Times New Roman"/>
              <w:b/>
              <w:noProof/>
              <w:sz w:val="26"/>
              <w:szCs w:val="26"/>
              <w:rPrChange w:id="121" w:author="Vermouth" w:date="2021-10-10T08:53:00Z">
                <w:rPr>
                  <w:rStyle w:val="Hyperlink"/>
                  <w:rFonts w:ascii="Times New Roman" w:hAnsi="Times New Roman" w:cs="Times New Roman"/>
                  <w:b/>
                  <w:noProof/>
                </w:rPr>
              </w:rPrChange>
            </w:rPr>
            <w:t>GIỚI THIỆU VỀ REACT, API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22" w:author="Vermouth" w:date="2021-10-10T08:53:00Z">
                <w:rPr>
                  <w:noProof/>
                  <w:webHidden/>
                </w:rPr>
              </w:rPrChange>
            </w:rPr>
            <w:tab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23" w:author="Vermouth" w:date="2021-10-10T08:53:00Z">
                <w:rPr>
                  <w:noProof/>
                  <w:webHidden/>
                </w:rPr>
              </w:rPrChange>
            </w:rPr>
            <w:fldChar w:fldCharType="begin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24" w:author="Vermouth" w:date="2021-10-10T08:53:00Z">
                <w:rPr>
                  <w:noProof/>
                  <w:webHidden/>
                </w:rPr>
              </w:rPrChange>
            </w:rPr>
            <w:instrText xml:space="preserve"> PAGEREF _Toc84748361 \h </w:instrTex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25" w:author="Vermouth" w:date="2021-10-10T08:53:00Z">
                <w:rPr>
                  <w:rFonts w:ascii="Times New Roman" w:hAnsi="Times New Roman" w:cs="Times New Roman"/>
                  <w:noProof/>
                  <w:webHidden/>
                  <w:sz w:val="26"/>
                  <w:szCs w:val="26"/>
                </w:rPr>
              </w:rPrChange>
            </w:rPr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26" w:author="Vermouth" w:date="2021-10-10T08:53:00Z">
                <w:rPr>
                  <w:noProof/>
                  <w:webHidden/>
                </w:rPr>
              </w:rPrChange>
            </w:rPr>
            <w:fldChar w:fldCharType="separate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27" w:author="Vermouth" w:date="2021-10-10T08:53:00Z">
                <w:rPr>
                  <w:noProof/>
                  <w:webHidden/>
                </w:rPr>
              </w:rPrChange>
            </w:rPr>
            <w:t>11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28" w:author="Vermouth" w:date="2021-10-10T08:53:00Z">
                <w:rPr>
                  <w:noProof/>
                  <w:webHidden/>
                </w:rPr>
              </w:rPrChange>
            </w:rPr>
            <w:fldChar w:fldCharType="end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29" w:author="Vermouth" w:date="2021-10-10T08:53:00Z">
                <w:rPr>
                  <w:rStyle w:val="Hyperlink"/>
                  <w:noProof/>
                </w:rPr>
              </w:rPrChange>
            </w:rPr>
            <w:fldChar w:fldCharType="end"/>
          </w:r>
        </w:p>
        <w:p w14:paraId="0C1BA67B" w14:textId="79580941" w:rsidR="003B136C" w:rsidRPr="003B136C" w:rsidRDefault="003B136C">
          <w:pPr>
            <w:pStyle w:val="TOC3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130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</w:pP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31" w:author="Vermouth" w:date="2021-10-10T08:53:00Z">
                <w:rPr>
                  <w:rStyle w:val="Hyperlink"/>
                  <w:noProof/>
                </w:rPr>
              </w:rPrChange>
            </w:rPr>
            <w:fldChar w:fldCharType="begin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32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Fonts w:ascii="Times New Roman" w:hAnsi="Times New Roman" w:cs="Times New Roman"/>
              <w:noProof/>
              <w:sz w:val="26"/>
              <w:szCs w:val="26"/>
              <w:rPrChange w:id="133" w:author="Vermouth" w:date="2021-10-10T08:53:00Z">
                <w:rPr>
                  <w:noProof/>
                </w:rPr>
              </w:rPrChange>
            </w:rPr>
            <w:instrText>HYPERLINK \l "_Toc84748362"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34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35" w:author="Vermouth" w:date="2021-10-10T08:53:00Z">
                <w:rPr>
                  <w:rStyle w:val="Hyperlink"/>
                  <w:noProof/>
                </w:rPr>
              </w:rPrChange>
            </w:rPr>
            <w:fldChar w:fldCharType="separate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36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2.1</w:t>
          </w:r>
          <w:r w:rsidRPr="003B136C"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137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  <w:tab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38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React: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39" w:author="Vermouth" w:date="2021-10-10T08:53:00Z">
                <w:rPr>
                  <w:noProof/>
                  <w:webHidden/>
                </w:rPr>
              </w:rPrChange>
            </w:rPr>
            <w:tab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40" w:author="Vermouth" w:date="2021-10-10T08:53:00Z">
                <w:rPr>
                  <w:noProof/>
                  <w:webHidden/>
                </w:rPr>
              </w:rPrChange>
            </w:rPr>
            <w:fldChar w:fldCharType="begin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41" w:author="Vermouth" w:date="2021-10-10T08:53:00Z">
                <w:rPr>
                  <w:noProof/>
                  <w:webHidden/>
                </w:rPr>
              </w:rPrChange>
            </w:rPr>
            <w:instrText xml:space="preserve"> PAGEREF _Toc84748362 \h </w:instrTex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42" w:author="Vermouth" w:date="2021-10-10T08:53:00Z">
                <w:rPr>
                  <w:rFonts w:ascii="Times New Roman" w:hAnsi="Times New Roman" w:cs="Times New Roman"/>
                  <w:noProof/>
                  <w:webHidden/>
                  <w:sz w:val="26"/>
                  <w:szCs w:val="26"/>
                </w:rPr>
              </w:rPrChange>
            </w:rPr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43" w:author="Vermouth" w:date="2021-10-10T08:53:00Z">
                <w:rPr>
                  <w:noProof/>
                  <w:webHidden/>
                </w:rPr>
              </w:rPrChange>
            </w:rPr>
            <w:fldChar w:fldCharType="separate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44" w:author="Vermouth" w:date="2021-10-10T08:53:00Z">
                <w:rPr>
                  <w:noProof/>
                  <w:webHidden/>
                </w:rPr>
              </w:rPrChange>
            </w:rPr>
            <w:t>11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45" w:author="Vermouth" w:date="2021-10-10T08:53:00Z">
                <w:rPr>
                  <w:noProof/>
                  <w:webHidden/>
                </w:rPr>
              </w:rPrChange>
            </w:rPr>
            <w:fldChar w:fldCharType="end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46" w:author="Vermouth" w:date="2021-10-10T08:53:00Z">
                <w:rPr>
                  <w:rStyle w:val="Hyperlink"/>
                  <w:noProof/>
                </w:rPr>
              </w:rPrChange>
            </w:rPr>
            <w:fldChar w:fldCharType="end"/>
          </w:r>
        </w:p>
        <w:p w14:paraId="1BCE7B8D" w14:textId="44AB7BC2" w:rsidR="003B136C" w:rsidRPr="003B136C" w:rsidRDefault="003B136C">
          <w:pPr>
            <w:pStyle w:val="TOC3"/>
            <w:tabs>
              <w:tab w:val="left" w:pos="132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147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</w:pP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48" w:author="Vermouth" w:date="2021-10-10T08:53:00Z">
                <w:rPr>
                  <w:rStyle w:val="Hyperlink"/>
                  <w:noProof/>
                </w:rPr>
              </w:rPrChange>
            </w:rPr>
            <w:fldChar w:fldCharType="begin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49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Fonts w:ascii="Times New Roman" w:hAnsi="Times New Roman" w:cs="Times New Roman"/>
              <w:noProof/>
              <w:sz w:val="26"/>
              <w:szCs w:val="26"/>
              <w:rPrChange w:id="150" w:author="Vermouth" w:date="2021-10-10T08:53:00Z">
                <w:rPr>
                  <w:noProof/>
                </w:rPr>
              </w:rPrChange>
            </w:rPr>
            <w:instrText>HYPERLINK \l "_Toc84748363"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51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52" w:author="Vermouth" w:date="2021-10-10T08:53:00Z">
                <w:rPr>
                  <w:rStyle w:val="Hyperlink"/>
                  <w:noProof/>
                </w:rPr>
              </w:rPrChange>
            </w:rPr>
            <w:fldChar w:fldCharType="separate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53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2.1.1</w:t>
          </w:r>
          <w:r w:rsidRPr="003B136C"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154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  <w:tab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55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React là gì?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56" w:author="Vermouth" w:date="2021-10-10T08:53:00Z">
                <w:rPr>
                  <w:noProof/>
                  <w:webHidden/>
                </w:rPr>
              </w:rPrChange>
            </w:rPr>
            <w:tab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57" w:author="Vermouth" w:date="2021-10-10T08:53:00Z">
                <w:rPr>
                  <w:noProof/>
                  <w:webHidden/>
                </w:rPr>
              </w:rPrChange>
            </w:rPr>
            <w:fldChar w:fldCharType="begin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58" w:author="Vermouth" w:date="2021-10-10T08:53:00Z">
                <w:rPr>
                  <w:noProof/>
                  <w:webHidden/>
                </w:rPr>
              </w:rPrChange>
            </w:rPr>
            <w:instrText xml:space="preserve"> PAGEREF _Toc84748363 \h </w:instrTex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59" w:author="Vermouth" w:date="2021-10-10T08:53:00Z">
                <w:rPr>
                  <w:rFonts w:ascii="Times New Roman" w:hAnsi="Times New Roman" w:cs="Times New Roman"/>
                  <w:noProof/>
                  <w:webHidden/>
                  <w:sz w:val="26"/>
                  <w:szCs w:val="26"/>
                </w:rPr>
              </w:rPrChange>
            </w:rPr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60" w:author="Vermouth" w:date="2021-10-10T08:53:00Z">
                <w:rPr>
                  <w:noProof/>
                  <w:webHidden/>
                </w:rPr>
              </w:rPrChange>
            </w:rPr>
            <w:fldChar w:fldCharType="separate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61" w:author="Vermouth" w:date="2021-10-10T08:53:00Z">
                <w:rPr>
                  <w:noProof/>
                  <w:webHidden/>
                </w:rPr>
              </w:rPrChange>
            </w:rPr>
            <w:t>11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62" w:author="Vermouth" w:date="2021-10-10T08:53:00Z">
                <w:rPr>
                  <w:noProof/>
                  <w:webHidden/>
                </w:rPr>
              </w:rPrChange>
            </w:rPr>
            <w:fldChar w:fldCharType="end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63" w:author="Vermouth" w:date="2021-10-10T08:53:00Z">
                <w:rPr>
                  <w:rStyle w:val="Hyperlink"/>
                  <w:noProof/>
                </w:rPr>
              </w:rPrChange>
            </w:rPr>
            <w:fldChar w:fldCharType="end"/>
          </w:r>
        </w:p>
        <w:p w14:paraId="5B6692E8" w14:textId="2A4BE9D2" w:rsidR="003B136C" w:rsidRPr="003B136C" w:rsidRDefault="003B136C">
          <w:pPr>
            <w:pStyle w:val="TOC3"/>
            <w:tabs>
              <w:tab w:val="left" w:pos="132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164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</w:pP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65" w:author="Vermouth" w:date="2021-10-10T08:53:00Z">
                <w:rPr>
                  <w:rStyle w:val="Hyperlink"/>
                  <w:noProof/>
                </w:rPr>
              </w:rPrChange>
            </w:rPr>
            <w:fldChar w:fldCharType="begin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66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Fonts w:ascii="Times New Roman" w:hAnsi="Times New Roman" w:cs="Times New Roman"/>
              <w:noProof/>
              <w:sz w:val="26"/>
              <w:szCs w:val="26"/>
              <w:rPrChange w:id="167" w:author="Vermouth" w:date="2021-10-10T08:53:00Z">
                <w:rPr>
                  <w:noProof/>
                </w:rPr>
              </w:rPrChange>
            </w:rPr>
            <w:instrText>HYPERLINK \l "_Toc84748364"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68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69" w:author="Vermouth" w:date="2021-10-10T08:53:00Z">
                <w:rPr>
                  <w:rStyle w:val="Hyperlink"/>
                  <w:noProof/>
                </w:rPr>
              </w:rPrChange>
            </w:rPr>
            <w:fldChar w:fldCharType="separate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lang w:val="vi-VN"/>
              <w:rPrChange w:id="170" w:author="Vermouth" w:date="2021-10-10T08:53:00Z">
                <w:rPr>
                  <w:rStyle w:val="Hyperlink"/>
                  <w:rFonts w:ascii="Times New Roman" w:hAnsi="Times New Roman" w:cs="Times New Roman"/>
                  <w:noProof/>
                  <w:lang w:val="vi-VN"/>
                </w:rPr>
              </w:rPrChange>
            </w:rPr>
            <w:t>2.1.2</w:t>
          </w:r>
          <w:r w:rsidRPr="003B136C"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171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  <w:tab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lang w:val="vi-VN"/>
              <w:rPrChange w:id="172" w:author="Vermouth" w:date="2021-10-10T08:53:00Z">
                <w:rPr>
                  <w:rStyle w:val="Hyperlink"/>
                  <w:rFonts w:ascii="Times New Roman" w:hAnsi="Times New Roman" w:cs="Times New Roman"/>
                  <w:noProof/>
                  <w:lang w:val="vi-VN"/>
                </w:rPr>
              </w:rPrChange>
            </w:rPr>
            <w:t>Tại sao React lại trở nên phổ biến?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73" w:author="Vermouth" w:date="2021-10-10T08:53:00Z">
                <w:rPr>
                  <w:noProof/>
                  <w:webHidden/>
                </w:rPr>
              </w:rPrChange>
            </w:rPr>
            <w:tab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74" w:author="Vermouth" w:date="2021-10-10T08:53:00Z">
                <w:rPr>
                  <w:noProof/>
                  <w:webHidden/>
                </w:rPr>
              </w:rPrChange>
            </w:rPr>
            <w:fldChar w:fldCharType="begin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75" w:author="Vermouth" w:date="2021-10-10T08:53:00Z">
                <w:rPr>
                  <w:noProof/>
                  <w:webHidden/>
                </w:rPr>
              </w:rPrChange>
            </w:rPr>
            <w:instrText xml:space="preserve"> PAGEREF _Toc84748364 \h </w:instrTex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76" w:author="Vermouth" w:date="2021-10-10T08:53:00Z">
                <w:rPr>
                  <w:rFonts w:ascii="Times New Roman" w:hAnsi="Times New Roman" w:cs="Times New Roman"/>
                  <w:noProof/>
                  <w:webHidden/>
                  <w:sz w:val="26"/>
                  <w:szCs w:val="26"/>
                </w:rPr>
              </w:rPrChange>
            </w:rPr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77" w:author="Vermouth" w:date="2021-10-10T08:53:00Z">
                <w:rPr>
                  <w:noProof/>
                  <w:webHidden/>
                </w:rPr>
              </w:rPrChange>
            </w:rPr>
            <w:fldChar w:fldCharType="separate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78" w:author="Vermouth" w:date="2021-10-10T08:53:00Z">
                <w:rPr>
                  <w:noProof/>
                  <w:webHidden/>
                </w:rPr>
              </w:rPrChange>
            </w:rPr>
            <w:t>11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79" w:author="Vermouth" w:date="2021-10-10T08:53:00Z">
                <w:rPr>
                  <w:noProof/>
                  <w:webHidden/>
                </w:rPr>
              </w:rPrChange>
            </w:rPr>
            <w:fldChar w:fldCharType="end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80" w:author="Vermouth" w:date="2021-10-10T08:53:00Z">
                <w:rPr>
                  <w:rStyle w:val="Hyperlink"/>
                  <w:noProof/>
                </w:rPr>
              </w:rPrChange>
            </w:rPr>
            <w:fldChar w:fldCharType="end"/>
          </w:r>
        </w:p>
        <w:p w14:paraId="091EC173" w14:textId="77919776" w:rsidR="003B136C" w:rsidRPr="003B136C" w:rsidRDefault="003B136C">
          <w:pPr>
            <w:pStyle w:val="TOC3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181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</w:pP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82" w:author="Vermouth" w:date="2021-10-10T08:53:00Z">
                <w:rPr>
                  <w:rStyle w:val="Hyperlink"/>
                  <w:noProof/>
                </w:rPr>
              </w:rPrChange>
            </w:rPr>
            <w:fldChar w:fldCharType="begin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83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Fonts w:ascii="Times New Roman" w:hAnsi="Times New Roman" w:cs="Times New Roman"/>
              <w:noProof/>
              <w:sz w:val="26"/>
              <w:szCs w:val="26"/>
              <w:rPrChange w:id="184" w:author="Vermouth" w:date="2021-10-10T08:53:00Z">
                <w:rPr>
                  <w:noProof/>
                </w:rPr>
              </w:rPrChange>
            </w:rPr>
            <w:instrText>HYPERLINK \l "_Toc84748365"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85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86" w:author="Vermouth" w:date="2021-10-10T08:53:00Z">
                <w:rPr>
                  <w:rStyle w:val="Hyperlink"/>
                  <w:noProof/>
                </w:rPr>
              </w:rPrChange>
            </w:rPr>
            <w:fldChar w:fldCharType="separate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87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2.2</w:t>
          </w:r>
          <w:r w:rsidRPr="003B136C"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188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  <w:tab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89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API: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90" w:author="Vermouth" w:date="2021-10-10T08:53:00Z">
                <w:rPr>
                  <w:noProof/>
                  <w:webHidden/>
                </w:rPr>
              </w:rPrChange>
            </w:rPr>
            <w:tab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91" w:author="Vermouth" w:date="2021-10-10T08:53:00Z">
                <w:rPr>
                  <w:noProof/>
                  <w:webHidden/>
                </w:rPr>
              </w:rPrChange>
            </w:rPr>
            <w:fldChar w:fldCharType="begin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92" w:author="Vermouth" w:date="2021-10-10T08:53:00Z">
                <w:rPr>
                  <w:noProof/>
                  <w:webHidden/>
                </w:rPr>
              </w:rPrChange>
            </w:rPr>
            <w:instrText xml:space="preserve"> PAGEREF _Toc84748365 \h </w:instrTex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93" w:author="Vermouth" w:date="2021-10-10T08:53:00Z">
                <w:rPr>
                  <w:rFonts w:ascii="Times New Roman" w:hAnsi="Times New Roman" w:cs="Times New Roman"/>
                  <w:noProof/>
                  <w:webHidden/>
                  <w:sz w:val="26"/>
                  <w:szCs w:val="26"/>
                </w:rPr>
              </w:rPrChange>
            </w:rPr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94" w:author="Vermouth" w:date="2021-10-10T08:53:00Z">
                <w:rPr>
                  <w:noProof/>
                  <w:webHidden/>
                </w:rPr>
              </w:rPrChange>
            </w:rPr>
            <w:fldChar w:fldCharType="separate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95" w:author="Vermouth" w:date="2021-10-10T08:53:00Z">
                <w:rPr>
                  <w:noProof/>
                  <w:webHidden/>
                </w:rPr>
              </w:rPrChange>
            </w:rPr>
            <w:t>12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196" w:author="Vermouth" w:date="2021-10-10T08:53:00Z">
                <w:rPr>
                  <w:noProof/>
                  <w:webHidden/>
                </w:rPr>
              </w:rPrChange>
            </w:rPr>
            <w:fldChar w:fldCharType="end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97" w:author="Vermouth" w:date="2021-10-10T08:53:00Z">
                <w:rPr>
                  <w:rStyle w:val="Hyperlink"/>
                  <w:noProof/>
                </w:rPr>
              </w:rPrChange>
            </w:rPr>
            <w:fldChar w:fldCharType="end"/>
          </w:r>
        </w:p>
        <w:p w14:paraId="7BF01338" w14:textId="6D9467AB" w:rsidR="003B136C" w:rsidRPr="003B136C" w:rsidRDefault="003B136C">
          <w:pPr>
            <w:pStyle w:val="TOC3"/>
            <w:tabs>
              <w:tab w:val="left" w:pos="132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198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</w:pP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199" w:author="Vermouth" w:date="2021-10-10T08:53:00Z">
                <w:rPr>
                  <w:rStyle w:val="Hyperlink"/>
                  <w:noProof/>
                </w:rPr>
              </w:rPrChange>
            </w:rPr>
            <w:fldChar w:fldCharType="begin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00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Fonts w:ascii="Times New Roman" w:hAnsi="Times New Roman" w:cs="Times New Roman"/>
              <w:noProof/>
              <w:sz w:val="26"/>
              <w:szCs w:val="26"/>
              <w:rPrChange w:id="201" w:author="Vermouth" w:date="2021-10-10T08:53:00Z">
                <w:rPr>
                  <w:noProof/>
                </w:rPr>
              </w:rPrChange>
            </w:rPr>
            <w:instrText>HYPERLINK \l "_Toc84748366"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02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03" w:author="Vermouth" w:date="2021-10-10T08:53:00Z">
                <w:rPr>
                  <w:rStyle w:val="Hyperlink"/>
                  <w:noProof/>
                </w:rPr>
              </w:rPrChange>
            </w:rPr>
            <w:fldChar w:fldCharType="separate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04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2.2.1</w:t>
          </w:r>
          <w:r w:rsidRPr="003B136C"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205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  <w:tab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06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API là gì?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07" w:author="Vermouth" w:date="2021-10-10T08:53:00Z">
                <w:rPr>
                  <w:noProof/>
                  <w:webHidden/>
                </w:rPr>
              </w:rPrChange>
            </w:rPr>
            <w:tab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08" w:author="Vermouth" w:date="2021-10-10T08:53:00Z">
                <w:rPr>
                  <w:noProof/>
                  <w:webHidden/>
                </w:rPr>
              </w:rPrChange>
            </w:rPr>
            <w:fldChar w:fldCharType="begin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09" w:author="Vermouth" w:date="2021-10-10T08:53:00Z">
                <w:rPr>
                  <w:noProof/>
                  <w:webHidden/>
                </w:rPr>
              </w:rPrChange>
            </w:rPr>
            <w:instrText xml:space="preserve"> PAGEREF _Toc84748366 \h </w:instrTex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10" w:author="Vermouth" w:date="2021-10-10T08:53:00Z">
                <w:rPr>
                  <w:rFonts w:ascii="Times New Roman" w:hAnsi="Times New Roman" w:cs="Times New Roman"/>
                  <w:noProof/>
                  <w:webHidden/>
                  <w:sz w:val="26"/>
                  <w:szCs w:val="26"/>
                </w:rPr>
              </w:rPrChange>
            </w:rPr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11" w:author="Vermouth" w:date="2021-10-10T08:53:00Z">
                <w:rPr>
                  <w:noProof/>
                  <w:webHidden/>
                </w:rPr>
              </w:rPrChange>
            </w:rPr>
            <w:fldChar w:fldCharType="separate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12" w:author="Vermouth" w:date="2021-10-10T08:53:00Z">
                <w:rPr>
                  <w:noProof/>
                  <w:webHidden/>
                </w:rPr>
              </w:rPrChange>
            </w:rPr>
            <w:t>12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13" w:author="Vermouth" w:date="2021-10-10T08:53:00Z">
                <w:rPr>
                  <w:noProof/>
                  <w:webHidden/>
                </w:rPr>
              </w:rPrChange>
            </w:rPr>
            <w:fldChar w:fldCharType="end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14" w:author="Vermouth" w:date="2021-10-10T08:53:00Z">
                <w:rPr>
                  <w:rStyle w:val="Hyperlink"/>
                  <w:noProof/>
                </w:rPr>
              </w:rPrChange>
            </w:rPr>
            <w:fldChar w:fldCharType="end"/>
          </w:r>
        </w:p>
        <w:p w14:paraId="441E3F42" w14:textId="427735D0" w:rsidR="003B136C" w:rsidRPr="003B136C" w:rsidRDefault="003B136C">
          <w:pPr>
            <w:pStyle w:val="TOC3"/>
            <w:tabs>
              <w:tab w:val="left" w:pos="132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215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</w:pP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16" w:author="Vermouth" w:date="2021-10-10T08:53:00Z">
                <w:rPr>
                  <w:rStyle w:val="Hyperlink"/>
                  <w:noProof/>
                </w:rPr>
              </w:rPrChange>
            </w:rPr>
            <w:fldChar w:fldCharType="begin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17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Fonts w:ascii="Times New Roman" w:hAnsi="Times New Roman" w:cs="Times New Roman"/>
              <w:noProof/>
              <w:sz w:val="26"/>
              <w:szCs w:val="26"/>
              <w:rPrChange w:id="218" w:author="Vermouth" w:date="2021-10-10T08:53:00Z">
                <w:rPr>
                  <w:noProof/>
                </w:rPr>
              </w:rPrChange>
            </w:rPr>
            <w:instrText>HYPERLINK \l "_Toc84748367"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19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20" w:author="Vermouth" w:date="2021-10-10T08:53:00Z">
                <w:rPr>
                  <w:rStyle w:val="Hyperlink"/>
                  <w:noProof/>
                </w:rPr>
              </w:rPrChange>
            </w:rPr>
            <w:fldChar w:fldCharType="separate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lang w:val="vi-VN"/>
              <w:rPrChange w:id="221" w:author="Vermouth" w:date="2021-10-10T08:53:00Z">
                <w:rPr>
                  <w:rStyle w:val="Hyperlink"/>
                  <w:rFonts w:ascii="Times New Roman" w:hAnsi="Times New Roman" w:cs="Times New Roman"/>
                  <w:noProof/>
                  <w:lang w:val="vi-VN"/>
                </w:rPr>
              </w:rPrChange>
            </w:rPr>
            <w:t>2.2.2</w:t>
          </w:r>
          <w:r w:rsidRPr="003B136C"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222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  <w:tab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lang w:val="vi-VN"/>
              <w:rPrChange w:id="223" w:author="Vermouth" w:date="2021-10-10T08:53:00Z">
                <w:rPr>
                  <w:rStyle w:val="Hyperlink"/>
                  <w:rFonts w:ascii="Times New Roman" w:hAnsi="Times New Roman" w:cs="Times New Roman"/>
                  <w:noProof/>
                  <w:lang w:val="vi-VN"/>
                </w:rPr>
              </w:rPrChange>
            </w:rPr>
            <w:t>4 đặc điểm nổi bật của API?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24" w:author="Vermouth" w:date="2021-10-10T08:53:00Z">
                <w:rPr>
                  <w:noProof/>
                  <w:webHidden/>
                </w:rPr>
              </w:rPrChange>
            </w:rPr>
            <w:tab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25" w:author="Vermouth" w:date="2021-10-10T08:53:00Z">
                <w:rPr>
                  <w:noProof/>
                  <w:webHidden/>
                </w:rPr>
              </w:rPrChange>
            </w:rPr>
            <w:fldChar w:fldCharType="begin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26" w:author="Vermouth" w:date="2021-10-10T08:53:00Z">
                <w:rPr>
                  <w:noProof/>
                  <w:webHidden/>
                </w:rPr>
              </w:rPrChange>
            </w:rPr>
            <w:instrText xml:space="preserve"> PAGEREF _Toc84748367 \h </w:instrTex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27" w:author="Vermouth" w:date="2021-10-10T08:53:00Z">
                <w:rPr>
                  <w:rFonts w:ascii="Times New Roman" w:hAnsi="Times New Roman" w:cs="Times New Roman"/>
                  <w:noProof/>
                  <w:webHidden/>
                  <w:sz w:val="26"/>
                  <w:szCs w:val="26"/>
                </w:rPr>
              </w:rPrChange>
            </w:rPr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28" w:author="Vermouth" w:date="2021-10-10T08:53:00Z">
                <w:rPr>
                  <w:noProof/>
                  <w:webHidden/>
                </w:rPr>
              </w:rPrChange>
            </w:rPr>
            <w:fldChar w:fldCharType="separate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29" w:author="Vermouth" w:date="2021-10-10T08:53:00Z">
                <w:rPr>
                  <w:noProof/>
                  <w:webHidden/>
                </w:rPr>
              </w:rPrChange>
            </w:rPr>
            <w:t>13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30" w:author="Vermouth" w:date="2021-10-10T08:53:00Z">
                <w:rPr>
                  <w:noProof/>
                  <w:webHidden/>
                </w:rPr>
              </w:rPrChange>
            </w:rPr>
            <w:fldChar w:fldCharType="end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31" w:author="Vermouth" w:date="2021-10-10T08:53:00Z">
                <w:rPr>
                  <w:rStyle w:val="Hyperlink"/>
                  <w:noProof/>
                </w:rPr>
              </w:rPrChange>
            </w:rPr>
            <w:fldChar w:fldCharType="end"/>
          </w:r>
        </w:p>
        <w:p w14:paraId="576DA0D1" w14:textId="4C059738" w:rsidR="003B136C" w:rsidRPr="003B136C" w:rsidRDefault="003B136C">
          <w:pPr>
            <w:pStyle w:val="TOC3"/>
            <w:tabs>
              <w:tab w:val="left" w:pos="132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232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</w:pP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33" w:author="Vermouth" w:date="2021-10-10T08:53:00Z">
                <w:rPr>
                  <w:rStyle w:val="Hyperlink"/>
                  <w:noProof/>
                </w:rPr>
              </w:rPrChange>
            </w:rPr>
            <w:fldChar w:fldCharType="begin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34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Fonts w:ascii="Times New Roman" w:hAnsi="Times New Roman" w:cs="Times New Roman"/>
              <w:noProof/>
              <w:sz w:val="26"/>
              <w:szCs w:val="26"/>
              <w:rPrChange w:id="235" w:author="Vermouth" w:date="2021-10-10T08:53:00Z">
                <w:rPr>
                  <w:noProof/>
                </w:rPr>
              </w:rPrChange>
            </w:rPr>
            <w:instrText>HYPERLINK \l "_Toc84748368"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36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37" w:author="Vermouth" w:date="2021-10-10T08:53:00Z">
                <w:rPr>
                  <w:rStyle w:val="Hyperlink"/>
                  <w:noProof/>
                </w:rPr>
              </w:rPrChange>
            </w:rPr>
            <w:fldChar w:fldCharType="separate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lang w:val="vi-VN"/>
              <w:rPrChange w:id="238" w:author="Vermouth" w:date="2021-10-10T08:53:00Z">
                <w:rPr>
                  <w:rStyle w:val="Hyperlink"/>
                  <w:rFonts w:ascii="Times New Roman" w:hAnsi="Times New Roman" w:cs="Times New Roman"/>
                  <w:noProof/>
                  <w:lang w:val="vi-VN"/>
                </w:rPr>
              </w:rPrChange>
            </w:rPr>
            <w:t>2.2.3</w:t>
          </w:r>
          <w:r w:rsidRPr="003B136C"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239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  <w:tab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lang w:val="vi-VN"/>
              <w:rPrChange w:id="240" w:author="Vermouth" w:date="2021-10-10T08:53:00Z">
                <w:rPr>
                  <w:rStyle w:val="Hyperlink"/>
                  <w:rFonts w:ascii="Times New Roman" w:hAnsi="Times New Roman" w:cs="Times New Roman"/>
                  <w:noProof/>
                  <w:lang w:val="vi-VN"/>
                </w:rPr>
              </w:rPrChange>
            </w:rPr>
            <w:t>Ưu và nhược điểm của API?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41" w:author="Vermouth" w:date="2021-10-10T08:53:00Z">
                <w:rPr>
                  <w:noProof/>
                  <w:webHidden/>
                </w:rPr>
              </w:rPrChange>
            </w:rPr>
            <w:tab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42" w:author="Vermouth" w:date="2021-10-10T08:53:00Z">
                <w:rPr>
                  <w:noProof/>
                  <w:webHidden/>
                </w:rPr>
              </w:rPrChange>
            </w:rPr>
            <w:fldChar w:fldCharType="begin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43" w:author="Vermouth" w:date="2021-10-10T08:53:00Z">
                <w:rPr>
                  <w:noProof/>
                  <w:webHidden/>
                </w:rPr>
              </w:rPrChange>
            </w:rPr>
            <w:instrText xml:space="preserve"> PAGEREF _Toc84748368 \h </w:instrTex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44" w:author="Vermouth" w:date="2021-10-10T08:53:00Z">
                <w:rPr>
                  <w:rFonts w:ascii="Times New Roman" w:hAnsi="Times New Roman" w:cs="Times New Roman"/>
                  <w:noProof/>
                  <w:webHidden/>
                  <w:sz w:val="26"/>
                  <w:szCs w:val="26"/>
                </w:rPr>
              </w:rPrChange>
            </w:rPr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45" w:author="Vermouth" w:date="2021-10-10T08:53:00Z">
                <w:rPr>
                  <w:noProof/>
                  <w:webHidden/>
                </w:rPr>
              </w:rPrChange>
            </w:rPr>
            <w:fldChar w:fldCharType="separate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46" w:author="Vermouth" w:date="2021-10-10T08:53:00Z">
                <w:rPr>
                  <w:noProof/>
                  <w:webHidden/>
                </w:rPr>
              </w:rPrChange>
            </w:rPr>
            <w:t>13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47" w:author="Vermouth" w:date="2021-10-10T08:53:00Z">
                <w:rPr>
                  <w:noProof/>
                  <w:webHidden/>
                </w:rPr>
              </w:rPrChange>
            </w:rPr>
            <w:fldChar w:fldCharType="end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48" w:author="Vermouth" w:date="2021-10-10T08:53:00Z">
                <w:rPr>
                  <w:rStyle w:val="Hyperlink"/>
                  <w:noProof/>
                </w:rPr>
              </w:rPrChange>
            </w:rPr>
            <w:fldChar w:fldCharType="end"/>
          </w:r>
        </w:p>
        <w:p w14:paraId="23BF439A" w14:textId="49C09405" w:rsidR="003B136C" w:rsidRPr="003B136C" w:rsidRDefault="003B136C">
          <w:pPr>
            <w:pStyle w:val="TOC3"/>
            <w:tabs>
              <w:tab w:val="left" w:pos="132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249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</w:pP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50" w:author="Vermouth" w:date="2021-10-10T08:53:00Z">
                <w:rPr>
                  <w:rStyle w:val="Hyperlink"/>
                  <w:noProof/>
                </w:rPr>
              </w:rPrChange>
            </w:rPr>
            <w:fldChar w:fldCharType="begin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51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Fonts w:ascii="Times New Roman" w:hAnsi="Times New Roman" w:cs="Times New Roman"/>
              <w:noProof/>
              <w:sz w:val="26"/>
              <w:szCs w:val="26"/>
              <w:rPrChange w:id="252" w:author="Vermouth" w:date="2021-10-10T08:53:00Z">
                <w:rPr>
                  <w:noProof/>
                </w:rPr>
              </w:rPrChange>
            </w:rPr>
            <w:instrText>HYPERLINK \l "_Toc84748369"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53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54" w:author="Vermouth" w:date="2021-10-10T08:53:00Z">
                <w:rPr>
                  <w:rStyle w:val="Hyperlink"/>
                  <w:noProof/>
                </w:rPr>
              </w:rPrChange>
            </w:rPr>
            <w:fldChar w:fldCharType="separate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lang w:val="vi-VN"/>
              <w:rPrChange w:id="255" w:author="Vermouth" w:date="2021-10-10T08:53:00Z">
                <w:rPr>
                  <w:rStyle w:val="Hyperlink"/>
                  <w:rFonts w:ascii="Times New Roman" w:hAnsi="Times New Roman" w:cs="Times New Roman"/>
                  <w:noProof/>
                  <w:lang w:val="vi-VN"/>
                </w:rPr>
              </w:rPrChange>
            </w:rPr>
            <w:t>2.2.4</w:t>
          </w:r>
          <w:r w:rsidRPr="003B136C"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256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  <w:tab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57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Ứng dụng của API</w: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lang w:val="vi-VN"/>
              <w:rPrChange w:id="258" w:author="Vermouth" w:date="2021-10-10T08:53:00Z">
                <w:rPr>
                  <w:rStyle w:val="Hyperlink"/>
                  <w:rFonts w:ascii="Times New Roman" w:hAnsi="Times New Roman" w:cs="Times New Roman"/>
                  <w:noProof/>
                  <w:lang w:val="vi-VN"/>
                </w:rPr>
              </w:rPrChange>
            </w:rPr>
            <w:t>?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59" w:author="Vermouth" w:date="2021-10-10T08:53:00Z">
                <w:rPr>
                  <w:noProof/>
                  <w:webHidden/>
                </w:rPr>
              </w:rPrChange>
            </w:rPr>
            <w:tab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60" w:author="Vermouth" w:date="2021-10-10T08:53:00Z">
                <w:rPr>
                  <w:noProof/>
                  <w:webHidden/>
                </w:rPr>
              </w:rPrChange>
            </w:rPr>
            <w:fldChar w:fldCharType="begin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61" w:author="Vermouth" w:date="2021-10-10T08:53:00Z">
                <w:rPr>
                  <w:noProof/>
                  <w:webHidden/>
                </w:rPr>
              </w:rPrChange>
            </w:rPr>
            <w:instrText xml:space="preserve"> PAGEREF _Toc84748369 \h </w:instrTex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62" w:author="Vermouth" w:date="2021-10-10T08:53:00Z">
                <w:rPr>
                  <w:rFonts w:ascii="Times New Roman" w:hAnsi="Times New Roman" w:cs="Times New Roman"/>
                  <w:noProof/>
                  <w:webHidden/>
                  <w:sz w:val="26"/>
                  <w:szCs w:val="26"/>
                </w:rPr>
              </w:rPrChange>
            </w:rPr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63" w:author="Vermouth" w:date="2021-10-10T08:53:00Z">
                <w:rPr>
                  <w:noProof/>
                  <w:webHidden/>
                </w:rPr>
              </w:rPrChange>
            </w:rPr>
            <w:fldChar w:fldCharType="separate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64" w:author="Vermouth" w:date="2021-10-10T08:53:00Z">
                <w:rPr>
                  <w:noProof/>
                  <w:webHidden/>
                </w:rPr>
              </w:rPrChange>
            </w:rPr>
            <w:t>13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65" w:author="Vermouth" w:date="2021-10-10T08:53:00Z">
                <w:rPr>
                  <w:noProof/>
                  <w:webHidden/>
                </w:rPr>
              </w:rPrChange>
            </w:rPr>
            <w:fldChar w:fldCharType="end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66" w:author="Vermouth" w:date="2021-10-10T08:53:00Z">
                <w:rPr>
                  <w:rStyle w:val="Hyperlink"/>
                  <w:noProof/>
                </w:rPr>
              </w:rPrChange>
            </w:rPr>
            <w:fldChar w:fldCharType="end"/>
          </w:r>
        </w:p>
        <w:p w14:paraId="7B911DF8" w14:textId="560FBED7" w:rsidR="003B136C" w:rsidRPr="003B136C" w:rsidRDefault="003B136C">
          <w:pPr>
            <w:pStyle w:val="TOC1"/>
            <w:tabs>
              <w:tab w:val="left" w:pos="15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267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</w:pP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68" w:author="Vermouth" w:date="2021-10-10T08:53:00Z">
                <w:rPr>
                  <w:rStyle w:val="Hyperlink"/>
                  <w:noProof/>
                </w:rPr>
              </w:rPrChange>
            </w:rPr>
            <w:fldChar w:fldCharType="begin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69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Fonts w:ascii="Times New Roman" w:hAnsi="Times New Roman" w:cs="Times New Roman"/>
              <w:noProof/>
              <w:sz w:val="26"/>
              <w:szCs w:val="26"/>
              <w:rPrChange w:id="270" w:author="Vermouth" w:date="2021-10-10T08:53:00Z">
                <w:rPr>
                  <w:noProof/>
                </w:rPr>
              </w:rPrChange>
            </w:rPr>
            <w:instrText>HYPERLINK \l "_Toc84748370"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71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72" w:author="Vermouth" w:date="2021-10-10T08:53:00Z">
                <w:rPr>
                  <w:rStyle w:val="Hyperlink"/>
                  <w:noProof/>
                </w:rPr>
              </w:rPrChange>
            </w:rPr>
            <w:fldChar w:fldCharType="separate"/>
          </w:r>
          <w:r w:rsidRPr="003B136C">
            <w:rPr>
              <w:rStyle w:val="Hyperlink"/>
              <w:rFonts w:ascii="Times New Roman" w:hAnsi="Times New Roman" w:cs="Times New Roman"/>
              <w:b/>
              <w:noProof/>
              <w:sz w:val="26"/>
              <w:szCs w:val="26"/>
              <w:lang w:val="vi-VN"/>
              <w:rPrChange w:id="273" w:author="Vermouth" w:date="2021-10-10T08:53:00Z">
                <w:rPr>
                  <w:rStyle w:val="Hyperlink"/>
                  <w:rFonts w:ascii="Times New Roman" w:hAnsi="Times New Roman" w:cs="Times New Roman"/>
                  <w:b/>
                  <w:noProof/>
                  <w:lang w:val="vi-VN"/>
                </w:rPr>
              </w:rPrChange>
            </w:rPr>
            <w:t>CHƯƠNG 3</w:t>
          </w:r>
          <w:r w:rsidRPr="003B136C"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274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  <w:tab/>
          </w:r>
          <w:r w:rsidRPr="003B136C">
            <w:rPr>
              <w:rStyle w:val="Hyperlink"/>
              <w:rFonts w:ascii="Times New Roman" w:hAnsi="Times New Roman" w:cs="Times New Roman"/>
              <w:b/>
              <w:noProof/>
              <w:sz w:val="26"/>
              <w:szCs w:val="26"/>
              <w:lang w:val="vi-VN"/>
              <w:rPrChange w:id="275" w:author="Vermouth" w:date="2021-10-10T08:53:00Z">
                <w:rPr>
                  <w:rStyle w:val="Hyperlink"/>
                  <w:rFonts w:ascii="Times New Roman" w:hAnsi="Times New Roman" w:cs="Times New Roman"/>
                  <w:b/>
                  <w:noProof/>
                  <w:lang w:val="vi-VN"/>
                </w:rPr>
              </w:rPrChange>
            </w:rPr>
            <w:t>TỔNG QUAN VỀ DỰ ÁN XÂY DỰNG WEBSITE BÁN HÀNG VÀ QUẢN LÝ SẢN PHẨM VỚI API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76" w:author="Vermouth" w:date="2021-10-10T08:53:00Z">
                <w:rPr>
                  <w:noProof/>
                  <w:webHidden/>
                </w:rPr>
              </w:rPrChange>
            </w:rPr>
            <w:tab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77" w:author="Vermouth" w:date="2021-10-10T08:53:00Z">
                <w:rPr>
                  <w:noProof/>
                  <w:webHidden/>
                </w:rPr>
              </w:rPrChange>
            </w:rPr>
            <w:fldChar w:fldCharType="begin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78" w:author="Vermouth" w:date="2021-10-10T08:53:00Z">
                <w:rPr>
                  <w:noProof/>
                  <w:webHidden/>
                </w:rPr>
              </w:rPrChange>
            </w:rPr>
            <w:instrText xml:space="preserve"> PAGEREF _Toc84748370 \h </w:instrTex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79" w:author="Vermouth" w:date="2021-10-10T08:53:00Z">
                <w:rPr>
                  <w:rFonts w:ascii="Times New Roman" w:hAnsi="Times New Roman" w:cs="Times New Roman"/>
                  <w:noProof/>
                  <w:webHidden/>
                  <w:sz w:val="26"/>
                  <w:szCs w:val="26"/>
                </w:rPr>
              </w:rPrChange>
            </w:rPr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80" w:author="Vermouth" w:date="2021-10-10T08:53:00Z">
                <w:rPr>
                  <w:noProof/>
                  <w:webHidden/>
                </w:rPr>
              </w:rPrChange>
            </w:rPr>
            <w:fldChar w:fldCharType="separate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81" w:author="Vermouth" w:date="2021-10-10T08:53:00Z">
                <w:rPr>
                  <w:noProof/>
                  <w:webHidden/>
                </w:rPr>
              </w:rPrChange>
            </w:rPr>
            <w:t>14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82" w:author="Vermouth" w:date="2021-10-10T08:53:00Z">
                <w:rPr>
                  <w:noProof/>
                  <w:webHidden/>
                </w:rPr>
              </w:rPrChange>
            </w:rPr>
            <w:fldChar w:fldCharType="end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83" w:author="Vermouth" w:date="2021-10-10T08:53:00Z">
                <w:rPr>
                  <w:rStyle w:val="Hyperlink"/>
                  <w:noProof/>
                </w:rPr>
              </w:rPrChange>
            </w:rPr>
            <w:fldChar w:fldCharType="end"/>
          </w:r>
        </w:p>
        <w:p w14:paraId="0937A7B0" w14:textId="40E8D10F" w:rsidR="003B136C" w:rsidRPr="003B136C" w:rsidRDefault="003B136C">
          <w:pPr>
            <w:pStyle w:val="TOC3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284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</w:pP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85" w:author="Vermouth" w:date="2021-10-10T08:53:00Z">
                <w:rPr>
                  <w:rStyle w:val="Hyperlink"/>
                  <w:noProof/>
                </w:rPr>
              </w:rPrChange>
            </w:rPr>
            <w:fldChar w:fldCharType="begin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86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Fonts w:ascii="Times New Roman" w:hAnsi="Times New Roman" w:cs="Times New Roman"/>
              <w:noProof/>
              <w:sz w:val="26"/>
              <w:szCs w:val="26"/>
              <w:rPrChange w:id="287" w:author="Vermouth" w:date="2021-10-10T08:53:00Z">
                <w:rPr>
                  <w:noProof/>
                </w:rPr>
              </w:rPrChange>
            </w:rPr>
            <w:instrText>HYPERLINK \l "_Toc84748371"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88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89" w:author="Vermouth" w:date="2021-10-10T08:53:00Z">
                <w:rPr>
                  <w:rStyle w:val="Hyperlink"/>
                  <w:noProof/>
                </w:rPr>
              </w:rPrChange>
            </w:rPr>
            <w:fldChar w:fldCharType="separate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lang w:val="vi-VN"/>
              <w:rPrChange w:id="290" w:author="Vermouth" w:date="2021-10-10T08:53:00Z">
                <w:rPr>
                  <w:rStyle w:val="Hyperlink"/>
                  <w:rFonts w:ascii="Times New Roman" w:hAnsi="Times New Roman" w:cs="Times New Roman"/>
                  <w:noProof/>
                  <w:lang w:val="vi-VN"/>
                </w:rPr>
              </w:rPrChange>
            </w:rPr>
            <w:t>3.1</w:t>
          </w:r>
          <w:r w:rsidRPr="003B136C"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291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  <w:tab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292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Khởi đầu dự án</w: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lang w:val="vi-VN"/>
              <w:rPrChange w:id="293" w:author="Vermouth" w:date="2021-10-10T08:53:00Z">
                <w:rPr>
                  <w:rStyle w:val="Hyperlink"/>
                  <w:rFonts w:ascii="Times New Roman" w:hAnsi="Times New Roman" w:cs="Times New Roman"/>
                  <w:noProof/>
                  <w:lang w:val="vi-VN"/>
                </w:rPr>
              </w:rPrChange>
            </w:rPr>
            <w:t>: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94" w:author="Vermouth" w:date="2021-10-10T08:53:00Z">
                <w:rPr>
                  <w:noProof/>
                  <w:webHidden/>
                </w:rPr>
              </w:rPrChange>
            </w:rPr>
            <w:tab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95" w:author="Vermouth" w:date="2021-10-10T08:53:00Z">
                <w:rPr>
                  <w:noProof/>
                  <w:webHidden/>
                </w:rPr>
              </w:rPrChange>
            </w:rPr>
            <w:fldChar w:fldCharType="begin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96" w:author="Vermouth" w:date="2021-10-10T08:53:00Z">
                <w:rPr>
                  <w:noProof/>
                  <w:webHidden/>
                </w:rPr>
              </w:rPrChange>
            </w:rPr>
            <w:instrText xml:space="preserve"> PAGEREF _Toc84748371 \h </w:instrTex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97" w:author="Vermouth" w:date="2021-10-10T08:53:00Z">
                <w:rPr>
                  <w:rFonts w:ascii="Times New Roman" w:hAnsi="Times New Roman" w:cs="Times New Roman"/>
                  <w:noProof/>
                  <w:webHidden/>
                  <w:sz w:val="26"/>
                  <w:szCs w:val="26"/>
                </w:rPr>
              </w:rPrChange>
            </w:rPr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98" w:author="Vermouth" w:date="2021-10-10T08:53:00Z">
                <w:rPr>
                  <w:noProof/>
                  <w:webHidden/>
                </w:rPr>
              </w:rPrChange>
            </w:rPr>
            <w:fldChar w:fldCharType="separate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299" w:author="Vermouth" w:date="2021-10-10T08:53:00Z">
                <w:rPr>
                  <w:noProof/>
                  <w:webHidden/>
                </w:rPr>
              </w:rPrChange>
            </w:rPr>
            <w:t>14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00" w:author="Vermouth" w:date="2021-10-10T08:53:00Z">
                <w:rPr>
                  <w:noProof/>
                  <w:webHidden/>
                </w:rPr>
              </w:rPrChange>
            </w:rPr>
            <w:fldChar w:fldCharType="end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01" w:author="Vermouth" w:date="2021-10-10T08:53:00Z">
                <w:rPr>
                  <w:rStyle w:val="Hyperlink"/>
                  <w:noProof/>
                </w:rPr>
              </w:rPrChange>
            </w:rPr>
            <w:fldChar w:fldCharType="end"/>
          </w:r>
        </w:p>
        <w:p w14:paraId="3728B054" w14:textId="6C72A4CA" w:rsidR="003B136C" w:rsidRPr="003B136C" w:rsidRDefault="003B136C">
          <w:pPr>
            <w:pStyle w:val="TOC3"/>
            <w:tabs>
              <w:tab w:val="left" w:pos="792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302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</w:pP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03" w:author="Vermouth" w:date="2021-10-10T08:53:00Z">
                <w:rPr>
                  <w:rStyle w:val="Hyperlink"/>
                  <w:noProof/>
                </w:rPr>
              </w:rPrChange>
            </w:rPr>
            <w:fldChar w:fldCharType="begin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04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Fonts w:ascii="Times New Roman" w:hAnsi="Times New Roman" w:cs="Times New Roman"/>
              <w:noProof/>
              <w:sz w:val="26"/>
              <w:szCs w:val="26"/>
              <w:rPrChange w:id="305" w:author="Vermouth" w:date="2021-10-10T08:53:00Z">
                <w:rPr>
                  <w:noProof/>
                </w:rPr>
              </w:rPrChange>
            </w:rPr>
            <w:instrText>HYPERLINK \l "_Toc84748372"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06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07" w:author="Vermouth" w:date="2021-10-10T08:53:00Z">
                <w:rPr>
                  <w:rStyle w:val="Hyperlink"/>
                  <w:noProof/>
                </w:rPr>
              </w:rPrChange>
            </w:rPr>
            <w:fldChar w:fldCharType="separate"/>
          </w:r>
          <w:r w:rsidRPr="003B136C"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308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  <w:tab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09" w:author="Vermouth" w:date="2021-10-10T08:53:00Z">
                <w:rPr>
                  <w:noProof/>
                  <w:webHidden/>
                </w:rPr>
              </w:rPrChange>
            </w:rPr>
            <w:tab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10" w:author="Vermouth" w:date="2021-10-10T08:53:00Z">
                <w:rPr>
                  <w:noProof/>
                  <w:webHidden/>
                </w:rPr>
              </w:rPrChange>
            </w:rPr>
            <w:fldChar w:fldCharType="begin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11" w:author="Vermouth" w:date="2021-10-10T08:53:00Z">
                <w:rPr>
                  <w:noProof/>
                  <w:webHidden/>
                </w:rPr>
              </w:rPrChange>
            </w:rPr>
            <w:instrText xml:space="preserve"> PAGEREF _Toc84748372 \h </w:instrTex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12" w:author="Vermouth" w:date="2021-10-10T08:53:00Z">
                <w:rPr>
                  <w:rFonts w:ascii="Times New Roman" w:hAnsi="Times New Roman" w:cs="Times New Roman"/>
                  <w:noProof/>
                  <w:webHidden/>
                  <w:sz w:val="26"/>
                  <w:szCs w:val="26"/>
                </w:rPr>
              </w:rPrChange>
            </w:rPr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13" w:author="Vermouth" w:date="2021-10-10T08:53:00Z">
                <w:rPr>
                  <w:noProof/>
                  <w:webHidden/>
                </w:rPr>
              </w:rPrChange>
            </w:rPr>
            <w:fldChar w:fldCharType="separate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14" w:author="Vermouth" w:date="2021-10-10T08:53:00Z">
                <w:rPr>
                  <w:noProof/>
                  <w:webHidden/>
                </w:rPr>
              </w:rPrChange>
            </w:rPr>
            <w:t>14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15" w:author="Vermouth" w:date="2021-10-10T08:53:00Z">
                <w:rPr>
                  <w:noProof/>
                  <w:webHidden/>
                </w:rPr>
              </w:rPrChange>
            </w:rPr>
            <w:fldChar w:fldCharType="end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16" w:author="Vermouth" w:date="2021-10-10T08:53:00Z">
                <w:rPr>
                  <w:rStyle w:val="Hyperlink"/>
                  <w:noProof/>
                </w:rPr>
              </w:rPrChange>
            </w:rPr>
            <w:fldChar w:fldCharType="end"/>
          </w:r>
        </w:p>
        <w:p w14:paraId="2F01527F" w14:textId="59A276BC" w:rsidR="003B136C" w:rsidRPr="003B136C" w:rsidRDefault="003B136C">
          <w:pPr>
            <w:pStyle w:val="TOC3"/>
            <w:tabs>
              <w:tab w:val="left" w:pos="132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317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</w:pP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18" w:author="Vermouth" w:date="2021-10-10T08:53:00Z">
                <w:rPr>
                  <w:rStyle w:val="Hyperlink"/>
                  <w:noProof/>
                </w:rPr>
              </w:rPrChange>
            </w:rPr>
            <w:fldChar w:fldCharType="begin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19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Fonts w:ascii="Times New Roman" w:hAnsi="Times New Roman" w:cs="Times New Roman"/>
              <w:noProof/>
              <w:sz w:val="26"/>
              <w:szCs w:val="26"/>
              <w:rPrChange w:id="320" w:author="Vermouth" w:date="2021-10-10T08:53:00Z">
                <w:rPr>
                  <w:noProof/>
                </w:rPr>
              </w:rPrChange>
            </w:rPr>
            <w:instrText>HYPERLINK \l "_Toc84748373"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21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22" w:author="Vermouth" w:date="2021-10-10T08:53:00Z">
                <w:rPr>
                  <w:rStyle w:val="Hyperlink"/>
                  <w:noProof/>
                </w:rPr>
              </w:rPrChange>
            </w:rPr>
            <w:fldChar w:fldCharType="separate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lang w:val="vi-VN"/>
              <w:rPrChange w:id="323" w:author="Vermouth" w:date="2021-10-10T08:53:00Z">
                <w:rPr>
                  <w:rStyle w:val="Hyperlink"/>
                  <w:noProof/>
                  <w:lang w:val="vi-VN"/>
                </w:rPr>
              </w:rPrChange>
            </w:rPr>
            <w:t>3.1.1</w:t>
          </w:r>
          <w:r w:rsidRPr="003B136C"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324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  <w:tab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25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Cơ cấu thư mục: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26" w:author="Vermouth" w:date="2021-10-10T08:53:00Z">
                <w:rPr>
                  <w:noProof/>
                  <w:webHidden/>
                </w:rPr>
              </w:rPrChange>
            </w:rPr>
            <w:tab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27" w:author="Vermouth" w:date="2021-10-10T08:53:00Z">
                <w:rPr>
                  <w:noProof/>
                  <w:webHidden/>
                </w:rPr>
              </w:rPrChange>
            </w:rPr>
            <w:fldChar w:fldCharType="begin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28" w:author="Vermouth" w:date="2021-10-10T08:53:00Z">
                <w:rPr>
                  <w:noProof/>
                  <w:webHidden/>
                </w:rPr>
              </w:rPrChange>
            </w:rPr>
            <w:instrText xml:space="preserve"> PAGEREF _Toc84748373 \h </w:instrTex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29" w:author="Vermouth" w:date="2021-10-10T08:53:00Z">
                <w:rPr>
                  <w:rFonts w:ascii="Times New Roman" w:hAnsi="Times New Roman" w:cs="Times New Roman"/>
                  <w:noProof/>
                  <w:webHidden/>
                  <w:sz w:val="26"/>
                  <w:szCs w:val="26"/>
                </w:rPr>
              </w:rPrChange>
            </w:rPr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30" w:author="Vermouth" w:date="2021-10-10T08:53:00Z">
                <w:rPr>
                  <w:noProof/>
                  <w:webHidden/>
                </w:rPr>
              </w:rPrChange>
            </w:rPr>
            <w:fldChar w:fldCharType="separate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31" w:author="Vermouth" w:date="2021-10-10T08:53:00Z">
                <w:rPr>
                  <w:noProof/>
                  <w:webHidden/>
                </w:rPr>
              </w:rPrChange>
            </w:rPr>
            <w:t>14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32" w:author="Vermouth" w:date="2021-10-10T08:53:00Z">
                <w:rPr>
                  <w:noProof/>
                  <w:webHidden/>
                </w:rPr>
              </w:rPrChange>
            </w:rPr>
            <w:fldChar w:fldCharType="end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33" w:author="Vermouth" w:date="2021-10-10T08:53:00Z">
                <w:rPr>
                  <w:rStyle w:val="Hyperlink"/>
                  <w:noProof/>
                </w:rPr>
              </w:rPrChange>
            </w:rPr>
            <w:fldChar w:fldCharType="end"/>
          </w:r>
        </w:p>
        <w:p w14:paraId="60C68CA7" w14:textId="1DA6E661" w:rsidR="003B136C" w:rsidRPr="003B136C" w:rsidRDefault="003B136C">
          <w:pPr>
            <w:pStyle w:val="TOC3"/>
            <w:tabs>
              <w:tab w:val="left" w:pos="132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334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</w:pP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35" w:author="Vermouth" w:date="2021-10-10T08:53:00Z">
                <w:rPr>
                  <w:rStyle w:val="Hyperlink"/>
                  <w:noProof/>
                </w:rPr>
              </w:rPrChange>
            </w:rPr>
            <w:fldChar w:fldCharType="begin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36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Fonts w:ascii="Times New Roman" w:hAnsi="Times New Roman" w:cs="Times New Roman"/>
              <w:noProof/>
              <w:sz w:val="26"/>
              <w:szCs w:val="26"/>
              <w:rPrChange w:id="337" w:author="Vermouth" w:date="2021-10-10T08:53:00Z">
                <w:rPr>
                  <w:noProof/>
                </w:rPr>
              </w:rPrChange>
            </w:rPr>
            <w:instrText>HYPERLINK \l "_Toc84748374"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38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39" w:author="Vermouth" w:date="2021-10-10T08:53:00Z">
                <w:rPr>
                  <w:rStyle w:val="Hyperlink"/>
                  <w:noProof/>
                </w:rPr>
              </w:rPrChange>
            </w:rPr>
            <w:fldChar w:fldCharType="separate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lang w:val="fr-FR"/>
              <w:rPrChange w:id="340" w:author="Vermouth" w:date="2021-10-10T08:53:00Z">
                <w:rPr>
                  <w:rStyle w:val="Hyperlink"/>
                  <w:rFonts w:ascii="Times New Roman" w:hAnsi="Times New Roman" w:cs="Times New Roman"/>
                  <w:noProof/>
                  <w:lang w:val="fr-FR"/>
                </w:rPr>
              </w:rPrChange>
            </w:rPr>
            <w:t>3.1.2</w:t>
          </w:r>
          <w:r w:rsidRPr="003B136C"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341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  <w:tab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lang w:val="fr-FR"/>
              <w:rPrChange w:id="342" w:author="Vermouth" w:date="2021-10-10T08:53:00Z">
                <w:rPr>
                  <w:rStyle w:val="Hyperlink"/>
                  <w:rFonts w:ascii="Times New Roman" w:hAnsi="Times New Roman" w:cs="Times New Roman"/>
                  <w:noProof/>
                  <w:lang w:val="fr-FR"/>
                </w:rPr>
              </w:rPrChange>
            </w:rPr>
            <w:t>Tải, tích hợp các thư viện React: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43" w:author="Vermouth" w:date="2021-10-10T08:53:00Z">
                <w:rPr>
                  <w:noProof/>
                  <w:webHidden/>
                </w:rPr>
              </w:rPrChange>
            </w:rPr>
            <w:tab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44" w:author="Vermouth" w:date="2021-10-10T08:53:00Z">
                <w:rPr>
                  <w:noProof/>
                  <w:webHidden/>
                </w:rPr>
              </w:rPrChange>
            </w:rPr>
            <w:fldChar w:fldCharType="begin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45" w:author="Vermouth" w:date="2021-10-10T08:53:00Z">
                <w:rPr>
                  <w:noProof/>
                  <w:webHidden/>
                </w:rPr>
              </w:rPrChange>
            </w:rPr>
            <w:instrText xml:space="preserve"> PAGEREF _Toc84748374 \h </w:instrTex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46" w:author="Vermouth" w:date="2021-10-10T08:53:00Z">
                <w:rPr>
                  <w:rFonts w:ascii="Times New Roman" w:hAnsi="Times New Roman" w:cs="Times New Roman"/>
                  <w:noProof/>
                  <w:webHidden/>
                  <w:sz w:val="26"/>
                  <w:szCs w:val="26"/>
                </w:rPr>
              </w:rPrChange>
            </w:rPr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47" w:author="Vermouth" w:date="2021-10-10T08:53:00Z">
                <w:rPr>
                  <w:noProof/>
                  <w:webHidden/>
                </w:rPr>
              </w:rPrChange>
            </w:rPr>
            <w:fldChar w:fldCharType="separate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48" w:author="Vermouth" w:date="2021-10-10T08:53:00Z">
                <w:rPr>
                  <w:noProof/>
                  <w:webHidden/>
                </w:rPr>
              </w:rPrChange>
            </w:rPr>
            <w:t>15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49" w:author="Vermouth" w:date="2021-10-10T08:53:00Z">
                <w:rPr>
                  <w:noProof/>
                  <w:webHidden/>
                </w:rPr>
              </w:rPrChange>
            </w:rPr>
            <w:fldChar w:fldCharType="end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50" w:author="Vermouth" w:date="2021-10-10T08:53:00Z">
                <w:rPr>
                  <w:rStyle w:val="Hyperlink"/>
                  <w:noProof/>
                </w:rPr>
              </w:rPrChange>
            </w:rPr>
            <w:fldChar w:fldCharType="end"/>
          </w:r>
        </w:p>
        <w:p w14:paraId="3C0EDD8D" w14:textId="1796FD93" w:rsidR="003B136C" w:rsidRPr="003B136C" w:rsidRDefault="003B136C">
          <w:pPr>
            <w:pStyle w:val="TOC3"/>
            <w:tabs>
              <w:tab w:val="left" w:pos="132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351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</w:pP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52" w:author="Vermouth" w:date="2021-10-10T08:53:00Z">
                <w:rPr>
                  <w:rStyle w:val="Hyperlink"/>
                  <w:noProof/>
                </w:rPr>
              </w:rPrChange>
            </w:rPr>
            <w:fldChar w:fldCharType="begin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53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Fonts w:ascii="Times New Roman" w:hAnsi="Times New Roman" w:cs="Times New Roman"/>
              <w:noProof/>
              <w:sz w:val="26"/>
              <w:szCs w:val="26"/>
              <w:rPrChange w:id="354" w:author="Vermouth" w:date="2021-10-10T08:53:00Z">
                <w:rPr>
                  <w:noProof/>
                </w:rPr>
              </w:rPrChange>
            </w:rPr>
            <w:instrText>HYPERLINK \l "_Toc84748375"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55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56" w:author="Vermouth" w:date="2021-10-10T08:53:00Z">
                <w:rPr>
                  <w:rStyle w:val="Hyperlink"/>
                  <w:noProof/>
                </w:rPr>
              </w:rPrChange>
            </w:rPr>
            <w:fldChar w:fldCharType="separate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57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3.1.3</w:t>
          </w:r>
          <w:r w:rsidRPr="003B136C"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358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  <w:tab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59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Khởi chạy dư án: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60" w:author="Vermouth" w:date="2021-10-10T08:53:00Z">
                <w:rPr>
                  <w:noProof/>
                  <w:webHidden/>
                </w:rPr>
              </w:rPrChange>
            </w:rPr>
            <w:tab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61" w:author="Vermouth" w:date="2021-10-10T08:53:00Z">
                <w:rPr>
                  <w:noProof/>
                  <w:webHidden/>
                </w:rPr>
              </w:rPrChange>
            </w:rPr>
            <w:fldChar w:fldCharType="begin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62" w:author="Vermouth" w:date="2021-10-10T08:53:00Z">
                <w:rPr>
                  <w:noProof/>
                  <w:webHidden/>
                </w:rPr>
              </w:rPrChange>
            </w:rPr>
            <w:instrText xml:space="preserve"> PAGEREF _Toc84748375 \h </w:instrTex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63" w:author="Vermouth" w:date="2021-10-10T08:53:00Z">
                <w:rPr>
                  <w:rFonts w:ascii="Times New Roman" w:hAnsi="Times New Roman" w:cs="Times New Roman"/>
                  <w:noProof/>
                  <w:webHidden/>
                  <w:sz w:val="26"/>
                  <w:szCs w:val="26"/>
                </w:rPr>
              </w:rPrChange>
            </w:rPr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64" w:author="Vermouth" w:date="2021-10-10T08:53:00Z">
                <w:rPr>
                  <w:noProof/>
                  <w:webHidden/>
                </w:rPr>
              </w:rPrChange>
            </w:rPr>
            <w:fldChar w:fldCharType="separate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65" w:author="Vermouth" w:date="2021-10-10T08:53:00Z">
                <w:rPr>
                  <w:noProof/>
                  <w:webHidden/>
                </w:rPr>
              </w:rPrChange>
            </w:rPr>
            <w:t>16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66" w:author="Vermouth" w:date="2021-10-10T08:53:00Z">
                <w:rPr>
                  <w:noProof/>
                  <w:webHidden/>
                </w:rPr>
              </w:rPrChange>
            </w:rPr>
            <w:fldChar w:fldCharType="end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67" w:author="Vermouth" w:date="2021-10-10T08:53:00Z">
                <w:rPr>
                  <w:rStyle w:val="Hyperlink"/>
                  <w:noProof/>
                </w:rPr>
              </w:rPrChange>
            </w:rPr>
            <w:fldChar w:fldCharType="end"/>
          </w:r>
        </w:p>
        <w:p w14:paraId="21563FDE" w14:textId="482453DB" w:rsidR="003B136C" w:rsidRPr="003B136C" w:rsidRDefault="003B136C">
          <w:pPr>
            <w:pStyle w:val="TOC3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368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</w:pP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69" w:author="Vermouth" w:date="2021-10-10T08:53:00Z">
                <w:rPr>
                  <w:rStyle w:val="Hyperlink"/>
                  <w:noProof/>
                </w:rPr>
              </w:rPrChange>
            </w:rPr>
            <w:fldChar w:fldCharType="begin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70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Fonts w:ascii="Times New Roman" w:hAnsi="Times New Roman" w:cs="Times New Roman"/>
              <w:noProof/>
              <w:sz w:val="26"/>
              <w:szCs w:val="26"/>
              <w:rPrChange w:id="371" w:author="Vermouth" w:date="2021-10-10T08:53:00Z">
                <w:rPr>
                  <w:noProof/>
                </w:rPr>
              </w:rPrChange>
            </w:rPr>
            <w:instrText>HYPERLINK \l "_Toc84748376"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72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73" w:author="Vermouth" w:date="2021-10-10T08:53:00Z">
                <w:rPr>
                  <w:rStyle w:val="Hyperlink"/>
                  <w:noProof/>
                </w:rPr>
              </w:rPrChange>
            </w:rPr>
            <w:fldChar w:fldCharType="separate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74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3.2</w:t>
          </w:r>
          <w:r w:rsidRPr="003B136C"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375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  <w:tab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76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Giao diện và chức năng phía người dùng (khách):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77" w:author="Vermouth" w:date="2021-10-10T08:53:00Z">
                <w:rPr>
                  <w:noProof/>
                  <w:webHidden/>
                </w:rPr>
              </w:rPrChange>
            </w:rPr>
            <w:tab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78" w:author="Vermouth" w:date="2021-10-10T08:53:00Z">
                <w:rPr>
                  <w:noProof/>
                  <w:webHidden/>
                </w:rPr>
              </w:rPrChange>
            </w:rPr>
            <w:fldChar w:fldCharType="begin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79" w:author="Vermouth" w:date="2021-10-10T08:53:00Z">
                <w:rPr>
                  <w:noProof/>
                  <w:webHidden/>
                </w:rPr>
              </w:rPrChange>
            </w:rPr>
            <w:instrText xml:space="preserve"> PAGEREF _Toc84748376 \h </w:instrTex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80" w:author="Vermouth" w:date="2021-10-10T08:53:00Z">
                <w:rPr>
                  <w:rFonts w:ascii="Times New Roman" w:hAnsi="Times New Roman" w:cs="Times New Roman"/>
                  <w:noProof/>
                  <w:webHidden/>
                  <w:sz w:val="26"/>
                  <w:szCs w:val="26"/>
                </w:rPr>
              </w:rPrChange>
            </w:rPr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81" w:author="Vermouth" w:date="2021-10-10T08:53:00Z">
                <w:rPr>
                  <w:noProof/>
                  <w:webHidden/>
                </w:rPr>
              </w:rPrChange>
            </w:rPr>
            <w:fldChar w:fldCharType="separate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82" w:author="Vermouth" w:date="2021-10-10T08:53:00Z">
                <w:rPr>
                  <w:noProof/>
                  <w:webHidden/>
                </w:rPr>
              </w:rPrChange>
            </w:rPr>
            <w:t>17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83" w:author="Vermouth" w:date="2021-10-10T08:53:00Z">
                <w:rPr>
                  <w:noProof/>
                  <w:webHidden/>
                </w:rPr>
              </w:rPrChange>
            </w:rPr>
            <w:fldChar w:fldCharType="end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84" w:author="Vermouth" w:date="2021-10-10T08:53:00Z">
                <w:rPr>
                  <w:rStyle w:val="Hyperlink"/>
                  <w:noProof/>
                </w:rPr>
              </w:rPrChange>
            </w:rPr>
            <w:fldChar w:fldCharType="end"/>
          </w:r>
        </w:p>
        <w:p w14:paraId="04DCF2BB" w14:textId="2BD72AAE" w:rsidR="003B136C" w:rsidRPr="003B136C" w:rsidRDefault="003B136C">
          <w:pPr>
            <w:pStyle w:val="TOC3"/>
            <w:tabs>
              <w:tab w:val="left" w:pos="132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385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</w:pP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86" w:author="Vermouth" w:date="2021-10-10T08:53:00Z">
                <w:rPr>
                  <w:rStyle w:val="Hyperlink"/>
                  <w:noProof/>
                </w:rPr>
              </w:rPrChange>
            </w:rPr>
            <w:fldChar w:fldCharType="begin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87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Fonts w:ascii="Times New Roman" w:hAnsi="Times New Roman" w:cs="Times New Roman"/>
              <w:noProof/>
              <w:sz w:val="26"/>
              <w:szCs w:val="26"/>
              <w:rPrChange w:id="388" w:author="Vermouth" w:date="2021-10-10T08:53:00Z">
                <w:rPr>
                  <w:noProof/>
                </w:rPr>
              </w:rPrChange>
            </w:rPr>
            <w:instrText>HYPERLINK \l "_Toc84748377"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89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90" w:author="Vermouth" w:date="2021-10-10T08:53:00Z">
                <w:rPr>
                  <w:rStyle w:val="Hyperlink"/>
                  <w:noProof/>
                </w:rPr>
              </w:rPrChange>
            </w:rPr>
            <w:fldChar w:fldCharType="separate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91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3.2.1</w:t>
          </w:r>
          <w:r w:rsidRPr="003B136C"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392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  <w:tab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393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Trang chủ: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94" w:author="Vermouth" w:date="2021-10-10T08:53:00Z">
                <w:rPr>
                  <w:noProof/>
                  <w:webHidden/>
                </w:rPr>
              </w:rPrChange>
            </w:rPr>
            <w:tab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95" w:author="Vermouth" w:date="2021-10-10T08:53:00Z">
                <w:rPr>
                  <w:noProof/>
                  <w:webHidden/>
                </w:rPr>
              </w:rPrChange>
            </w:rPr>
            <w:fldChar w:fldCharType="begin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96" w:author="Vermouth" w:date="2021-10-10T08:53:00Z">
                <w:rPr>
                  <w:noProof/>
                  <w:webHidden/>
                </w:rPr>
              </w:rPrChange>
            </w:rPr>
            <w:instrText xml:space="preserve"> PAGEREF _Toc84748377 \h </w:instrTex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97" w:author="Vermouth" w:date="2021-10-10T08:53:00Z">
                <w:rPr>
                  <w:rFonts w:ascii="Times New Roman" w:hAnsi="Times New Roman" w:cs="Times New Roman"/>
                  <w:noProof/>
                  <w:webHidden/>
                  <w:sz w:val="26"/>
                  <w:szCs w:val="26"/>
                </w:rPr>
              </w:rPrChange>
            </w:rPr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98" w:author="Vermouth" w:date="2021-10-10T08:53:00Z">
                <w:rPr>
                  <w:noProof/>
                  <w:webHidden/>
                </w:rPr>
              </w:rPrChange>
            </w:rPr>
            <w:fldChar w:fldCharType="separate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399" w:author="Vermouth" w:date="2021-10-10T08:53:00Z">
                <w:rPr>
                  <w:noProof/>
                  <w:webHidden/>
                </w:rPr>
              </w:rPrChange>
            </w:rPr>
            <w:t>17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00" w:author="Vermouth" w:date="2021-10-10T08:53:00Z">
                <w:rPr>
                  <w:noProof/>
                  <w:webHidden/>
                </w:rPr>
              </w:rPrChange>
            </w:rPr>
            <w:fldChar w:fldCharType="end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01" w:author="Vermouth" w:date="2021-10-10T08:53:00Z">
                <w:rPr>
                  <w:rStyle w:val="Hyperlink"/>
                  <w:noProof/>
                </w:rPr>
              </w:rPrChange>
            </w:rPr>
            <w:fldChar w:fldCharType="end"/>
          </w:r>
        </w:p>
        <w:p w14:paraId="2B58A390" w14:textId="765C791F" w:rsidR="003B136C" w:rsidRPr="003B136C" w:rsidRDefault="003B136C">
          <w:pPr>
            <w:pStyle w:val="TOC3"/>
            <w:tabs>
              <w:tab w:val="left" w:pos="132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402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</w:pP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03" w:author="Vermouth" w:date="2021-10-10T08:53:00Z">
                <w:rPr>
                  <w:rStyle w:val="Hyperlink"/>
                  <w:noProof/>
                </w:rPr>
              </w:rPrChange>
            </w:rPr>
            <w:fldChar w:fldCharType="begin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04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Fonts w:ascii="Times New Roman" w:hAnsi="Times New Roman" w:cs="Times New Roman"/>
              <w:noProof/>
              <w:sz w:val="26"/>
              <w:szCs w:val="26"/>
              <w:rPrChange w:id="405" w:author="Vermouth" w:date="2021-10-10T08:53:00Z">
                <w:rPr>
                  <w:noProof/>
                </w:rPr>
              </w:rPrChange>
            </w:rPr>
            <w:instrText>HYPERLINK \l "_Toc84748378"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06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07" w:author="Vermouth" w:date="2021-10-10T08:53:00Z">
                <w:rPr>
                  <w:rStyle w:val="Hyperlink"/>
                  <w:noProof/>
                </w:rPr>
              </w:rPrChange>
            </w:rPr>
            <w:fldChar w:fldCharType="separate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08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3.2.2</w:t>
          </w:r>
          <w:r w:rsidRPr="003B136C"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409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  <w:tab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10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Trang đăng nhập: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11" w:author="Vermouth" w:date="2021-10-10T08:53:00Z">
                <w:rPr>
                  <w:noProof/>
                  <w:webHidden/>
                </w:rPr>
              </w:rPrChange>
            </w:rPr>
            <w:tab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12" w:author="Vermouth" w:date="2021-10-10T08:53:00Z">
                <w:rPr>
                  <w:noProof/>
                  <w:webHidden/>
                </w:rPr>
              </w:rPrChange>
            </w:rPr>
            <w:fldChar w:fldCharType="begin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13" w:author="Vermouth" w:date="2021-10-10T08:53:00Z">
                <w:rPr>
                  <w:noProof/>
                  <w:webHidden/>
                </w:rPr>
              </w:rPrChange>
            </w:rPr>
            <w:instrText xml:space="preserve"> PAGEREF _Toc84748378 \h </w:instrTex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14" w:author="Vermouth" w:date="2021-10-10T08:53:00Z">
                <w:rPr>
                  <w:rFonts w:ascii="Times New Roman" w:hAnsi="Times New Roman" w:cs="Times New Roman"/>
                  <w:noProof/>
                  <w:webHidden/>
                  <w:sz w:val="26"/>
                  <w:szCs w:val="26"/>
                </w:rPr>
              </w:rPrChange>
            </w:rPr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15" w:author="Vermouth" w:date="2021-10-10T08:53:00Z">
                <w:rPr>
                  <w:noProof/>
                  <w:webHidden/>
                </w:rPr>
              </w:rPrChange>
            </w:rPr>
            <w:fldChar w:fldCharType="separate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16" w:author="Vermouth" w:date="2021-10-10T08:53:00Z">
                <w:rPr>
                  <w:noProof/>
                  <w:webHidden/>
                </w:rPr>
              </w:rPrChange>
            </w:rPr>
            <w:t>23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17" w:author="Vermouth" w:date="2021-10-10T08:53:00Z">
                <w:rPr>
                  <w:noProof/>
                  <w:webHidden/>
                </w:rPr>
              </w:rPrChange>
            </w:rPr>
            <w:fldChar w:fldCharType="end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18" w:author="Vermouth" w:date="2021-10-10T08:53:00Z">
                <w:rPr>
                  <w:rStyle w:val="Hyperlink"/>
                  <w:noProof/>
                </w:rPr>
              </w:rPrChange>
            </w:rPr>
            <w:fldChar w:fldCharType="end"/>
          </w:r>
        </w:p>
        <w:p w14:paraId="02878490" w14:textId="43C4181F" w:rsidR="003B136C" w:rsidRPr="003B136C" w:rsidRDefault="003B136C">
          <w:pPr>
            <w:pStyle w:val="TOC3"/>
            <w:tabs>
              <w:tab w:val="left" w:pos="132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419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</w:pP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20" w:author="Vermouth" w:date="2021-10-10T08:53:00Z">
                <w:rPr>
                  <w:rStyle w:val="Hyperlink"/>
                  <w:noProof/>
                </w:rPr>
              </w:rPrChange>
            </w:rPr>
            <w:lastRenderedPageBreak/>
            <w:fldChar w:fldCharType="begin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21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Fonts w:ascii="Times New Roman" w:hAnsi="Times New Roman" w:cs="Times New Roman"/>
              <w:noProof/>
              <w:sz w:val="26"/>
              <w:szCs w:val="26"/>
              <w:rPrChange w:id="422" w:author="Vermouth" w:date="2021-10-10T08:53:00Z">
                <w:rPr>
                  <w:noProof/>
                </w:rPr>
              </w:rPrChange>
            </w:rPr>
            <w:instrText>HYPERLINK \l "_Toc84748379"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23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24" w:author="Vermouth" w:date="2021-10-10T08:53:00Z">
                <w:rPr>
                  <w:rStyle w:val="Hyperlink"/>
                  <w:noProof/>
                </w:rPr>
              </w:rPrChange>
            </w:rPr>
            <w:fldChar w:fldCharType="separate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25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3.2.3</w:t>
          </w:r>
          <w:r w:rsidRPr="003B136C"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426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  <w:tab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27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Trang chi tiết sản phẩm: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28" w:author="Vermouth" w:date="2021-10-10T08:53:00Z">
                <w:rPr>
                  <w:noProof/>
                  <w:webHidden/>
                </w:rPr>
              </w:rPrChange>
            </w:rPr>
            <w:tab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29" w:author="Vermouth" w:date="2021-10-10T08:53:00Z">
                <w:rPr>
                  <w:noProof/>
                  <w:webHidden/>
                </w:rPr>
              </w:rPrChange>
            </w:rPr>
            <w:fldChar w:fldCharType="begin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30" w:author="Vermouth" w:date="2021-10-10T08:53:00Z">
                <w:rPr>
                  <w:noProof/>
                  <w:webHidden/>
                </w:rPr>
              </w:rPrChange>
            </w:rPr>
            <w:instrText xml:space="preserve"> PAGEREF _Toc84748379 \h </w:instrTex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31" w:author="Vermouth" w:date="2021-10-10T08:53:00Z">
                <w:rPr>
                  <w:rFonts w:ascii="Times New Roman" w:hAnsi="Times New Roman" w:cs="Times New Roman"/>
                  <w:noProof/>
                  <w:webHidden/>
                  <w:sz w:val="26"/>
                  <w:szCs w:val="26"/>
                </w:rPr>
              </w:rPrChange>
            </w:rPr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32" w:author="Vermouth" w:date="2021-10-10T08:53:00Z">
                <w:rPr>
                  <w:noProof/>
                  <w:webHidden/>
                </w:rPr>
              </w:rPrChange>
            </w:rPr>
            <w:fldChar w:fldCharType="separate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33" w:author="Vermouth" w:date="2021-10-10T08:53:00Z">
                <w:rPr>
                  <w:noProof/>
                  <w:webHidden/>
                </w:rPr>
              </w:rPrChange>
            </w:rPr>
            <w:t>25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34" w:author="Vermouth" w:date="2021-10-10T08:53:00Z">
                <w:rPr>
                  <w:noProof/>
                  <w:webHidden/>
                </w:rPr>
              </w:rPrChange>
            </w:rPr>
            <w:fldChar w:fldCharType="end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35" w:author="Vermouth" w:date="2021-10-10T08:53:00Z">
                <w:rPr>
                  <w:rStyle w:val="Hyperlink"/>
                  <w:noProof/>
                </w:rPr>
              </w:rPrChange>
            </w:rPr>
            <w:fldChar w:fldCharType="end"/>
          </w:r>
        </w:p>
        <w:p w14:paraId="23F53319" w14:textId="75C86CB0" w:rsidR="003B136C" w:rsidRPr="003B136C" w:rsidRDefault="003B136C">
          <w:pPr>
            <w:pStyle w:val="TOC3"/>
            <w:tabs>
              <w:tab w:val="left" w:pos="132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436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</w:pP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37" w:author="Vermouth" w:date="2021-10-10T08:53:00Z">
                <w:rPr>
                  <w:rStyle w:val="Hyperlink"/>
                  <w:noProof/>
                </w:rPr>
              </w:rPrChange>
            </w:rPr>
            <w:fldChar w:fldCharType="begin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38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Fonts w:ascii="Times New Roman" w:hAnsi="Times New Roman" w:cs="Times New Roman"/>
              <w:noProof/>
              <w:sz w:val="26"/>
              <w:szCs w:val="26"/>
              <w:rPrChange w:id="439" w:author="Vermouth" w:date="2021-10-10T08:53:00Z">
                <w:rPr>
                  <w:noProof/>
                </w:rPr>
              </w:rPrChange>
            </w:rPr>
            <w:instrText>HYPERLINK \l "_Toc84748380"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40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41" w:author="Vermouth" w:date="2021-10-10T08:53:00Z">
                <w:rPr>
                  <w:rStyle w:val="Hyperlink"/>
                  <w:noProof/>
                </w:rPr>
              </w:rPrChange>
            </w:rPr>
            <w:fldChar w:fldCharType="separate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42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3.2.4</w:t>
          </w:r>
          <w:r w:rsidRPr="003B136C"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443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  <w:tab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44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Trang giỏ hàng: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45" w:author="Vermouth" w:date="2021-10-10T08:53:00Z">
                <w:rPr>
                  <w:noProof/>
                  <w:webHidden/>
                </w:rPr>
              </w:rPrChange>
            </w:rPr>
            <w:tab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46" w:author="Vermouth" w:date="2021-10-10T08:53:00Z">
                <w:rPr>
                  <w:noProof/>
                  <w:webHidden/>
                </w:rPr>
              </w:rPrChange>
            </w:rPr>
            <w:fldChar w:fldCharType="begin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47" w:author="Vermouth" w:date="2021-10-10T08:53:00Z">
                <w:rPr>
                  <w:noProof/>
                  <w:webHidden/>
                </w:rPr>
              </w:rPrChange>
            </w:rPr>
            <w:instrText xml:space="preserve"> PAGEREF _Toc84748380 \h </w:instrTex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48" w:author="Vermouth" w:date="2021-10-10T08:53:00Z">
                <w:rPr>
                  <w:rFonts w:ascii="Times New Roman" w:hAnsi="Times New Roman" w:cs="Times New Roman"/>
                  <w:noProof/>
                  <w:webHidden/>
                  <w:sz w:val="26"/>
                  <w:szCs w:val="26"/>
                </w:rPr>
              </w:rPrChange>
            </w:rPr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49" w:author="Vermouth" w:date="2021-10-10T08:53:00Z">
                <w:rPr>
                  <w:noProof/>
                  <w:webHidden/>
                </w:rPr>
              </w:rPrChange>
            </w:rPr>
            <w:fldChar w:fldCharType="separate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50" w:author="Vermouth" w:date="2021-10-10T08:53:00Z">
                <w:rPr>
                  <w:noProof/>
                  <w:webHidden/>
                </w:rPr>
              </w:rPrChange>
            </w:rPr>
            <w:t>26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51" w:author="Vermouth" w:date="2021-10-10T08:53:00Z">
                <w:rPr>
                  <w:noProof/>
                  <w:webHidden/>
                </w:rPr>
              </w:rPrChange>
            </w:rPr>
            <w:fldChar w:fldCharType="end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52" w:author="Vermouth" w:date="2021-10-10T08:53:00Z">
                <w:rPr>
                  <w:rStyle w:val="Hyperlink"/>
                  <w:noProof/>
                </w:rPr>
              </w:rPrChange>
            </w:rPr>
            <w:fldChar w:fldCharType="end"/>
          </w:r>
        </w:p>
        <w:p w14:paraId="10B61510" w14:textId="4F50B434" w:rsidR="003B136C" w:rsidRPr="003B136C" w:rsidRDefault="003B136C">
          <w:pPr>
            <w:pStyle w:val="TOC3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453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</w:pP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54" w:author="Vermouth" w:date="2021-10-10T08:53:00Z">
                <w:rPr>
                  <w:rStyle w:val="Hyperlink"/>
                  <w:noProof/>
                </w:rPr>
              </w:rPrChange>
            </w:rPr>
            <w:fldChar w:fldCharType="begin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55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Fonts w:ascii="Times New Roman" w:hAnsi="Times New Roman" w:cs="Times New Roman"/>
              <w:noProof/>
              <w:sz w:val="26"/>
              <w:szCs w:val="26"/>
              <w:rPrChange w:id="456" w:author="Vermouth" w:date="2021-10-10T08:53:00Z">
                <w:rPr>
                  <w:noProof/>
                </w:rPr>
              </w:rPrChange>
            </w:rPr>
            <w:instrText>HYPERLINK \l "_Toc84748381"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57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58" w:author="Vermouth" w:date="2021-10-10T08:53:00Z">
                <w:rPr>
                  <w:rStyle w:val="Hyperlink"/>
                  <w:noProof/>
                </w:rPr>
              </w:rPrChange>
            </w:rPr>
            <w:fldChar w:fldCharType="separate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59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3.3</w:t>
          </w:r>
          <w:r w:rsidRPr="003B136C"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460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  <w:tab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61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Giao diện và chức năng phía admin (người quản lý):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62" w:author="Vermouth" w:date="2021-10-10T08:53:00Z">
                <w:rPr>
                  <w:noProof/>
                  <w:webHidden/>
                </w:rPr>
              </w:rPrChange>
            </w:rPr>
            <w:tab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63" w:author="Vermouth" w:date="2021-10-10T08:53:00Z">
                <w:rPr>
                  <w:noProof/>
                  <w:webHidden/>
                </w:rPr>
              </w:rPrChange>
            </w:rPr>
            <w:fldChar w:fldCharType="begin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64" w:author="Vermouth" w:date="2021-10-10T08:53:00Z">
                <w:rPr>
                  <w:noProof/>
                  <w:webHidden/>
                </w:rPr>
              </w:rPrChange>
            </w:rPr>
            <w:instrText xml:space="preserve"> PAGEREF _Toc84748381 \h </w:instrTex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65" w:author="Vermouth" w:date="2021-10-10T08:53:00Z">
                <w:rPr>
                  <w:rFonts w:ascii="Times New Roman" w:hAnsi="Times New Roman" w:cs="Times New Roman"/>
                  <w:noProof/>
                  <w:webHidden/>
                  <w:sz w:val="26"/>
                  <w:szCs w:val="26"/>
                </w:rPr>
              </w:rPrChange>
            </w:rPr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66" w:author="Vermouth" w:date="2021-10-10T08:53:00Z">
                <w:rPr>
                  <w:noProof/>
                  <w:webHidden/>
                </w:rPr>
              </w:rPrChange>
            </w:rPr>
            <w:fldChar w:fldCharType="separate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67" w:author="Vermouth" w:date="2021-10-10T08:53:00Z">
                <w:rPr>
                  <w:noProof/>
                  <w:webHidden/>
                </w:rPr>
              </w:rPrChange>
            </w:rPr>
            <w:t>29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68" w:author="Vermouth" w:date="2021-10-10T08:53:00Z">
                <w:rPr>
                  <w:noProof/>
                  <w:webHidden/>
                </w:rPr>
              </w:rPrChange>
            </w:rPr>
            <w:fldChar w:fldCharType="end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69" w:author="Vermouth" w:date="2021-10-10T08:53:00Z">
                <w:rPr>
                  <w:rStyle w:val="Hyperlink"/>
                  <w:noProof/>
                </w:rPr>
              </w:rPrChange>
            </w:rPr>
            <w:fldChar w:fldCharType="end"/>
          </w:r>
        </w:p>
        <w:p w14:paraId="3452BC2A" w14:textId="0D8D6FCB" w:rsidR="003B136C" w:rsidRPr="003B136C" w:rsidRDefault="003B136C">
          <w:pPr>
            <w:pStyle w:val="TOC1"/>
            <w:tabs>
              <w:tab w:val="left" w:pos="15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470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</w:pP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71" w:author="Vermouth" w:date="2021-10-10T08:53:00Z">
                <w:rPr>
                  <w:rStyle w:val="Hyperlink"/>
                  <w:noProof/>
                </w:rPr>
              </w:rPrChange>
            </w:rPr>
            <w:fldChar w:fldCharType="begin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72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Fonts w:ascii="Times New Roman" w:hAnsi="Times New Roman" w:cs="Times New Roman"/>
              <w:noProof/>
              <w:sz w:val="26"/>
              <w:szCs w:val="26"/>
              <w:rPrChange w:id="473" w:author="Vermouth" w:date="2021-10-10T08:53:00Z">
                <w:rPr>
                  <w:noProof/>
                </w:rPr>
              </w:rPrChange>
            </w:rPr>
            <w:instrText>HYPERLINK \l "_Toc84748382"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74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75" w:author="Vermouth" w:date="2021-10-10T08:53:00Z">
                <w:rPr>
                  <w:rStyle w:val="Hyperlink"/>
                  <w:noProof/>
                </w:rPr>
              </w:rPrChange>
            </w:rPr>
            <w:fldChar w:fldCharType="separate"/>
          </w:r>
          <w:r w:rsidRPr="003B136C">
            <w:rPr>
              <w:rStyle w:val="Hyperlink"/>
              <w:rFonts w:ascii="Times New Roman" w:hAnsi="Times New Roman" w:cs="Times New Roman"/>
              <w:b/>
              <w:noProof/>
              <w:sz w:val="26"/>
              <w:szCs w:val="26"/>
              <w:rPrChange w:id="476" w:author="Vermouth" w:date="2021-10-10T08:53:00Z">
                <w:rPr>
                  <w:rStyle w:val="Hyperlink"/>
                  <w:rFonts w:ascii="Times New Roman" w:hAnsi="Times New Roman" w:cs="Times New Roman"/>
                  <w:b/>
                  <w:noProof/>
                </w:rPr>
              </w:rPrChange>
            </w:rPr>
            <w:t>CHƯƠNG 4</w:t>
          </w:r>
          <w:r w:rsidRPr="003B136C"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477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  <w:tab/>
          </w:r>
          <w:r w:rsidRPr="003B136C">
            <w:rPr>
              <w:rStyle w:val="Hyperlink"/>
              <w:rFonts w:ascii="Times New Roman" w:hAnsi="Times New Roman" w:cs="Times New Roman"/>
              <w:b/>
              <w:noProof/>
              <w:sz w:val="26"/>
              <w:szCs w:val="26"/>
              <w:rPrChange w:id="478" w:author="Vermouth" w:date="2021-10-10T08:53:00Z">
                <w:rPr>
                  <w:rStyle w:val="Hyperlink"/>
                  <w:rFonts w:ascii="Times New Roman" w:hAnsi="Times New Roman" w:cs="Times New Roman"/>
                  <w:b/>
                  <w:noProof/>
                </w:rPr>
              </w:rPrChange>
            </w:rPr>
            <w:t>NHẬN XÉT, ĐÁNH GIÁ THỰC TRẠNG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79" w:author="Vermouth" w:date="2021-10-10T08:53:00Z">
                <w:rPr>
                  <w:noProof/>
                  <w:webHidden/>
                </w:rPr>
              </w:rPrChange>
            </w:rPr>
            <w:tab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80" w:author="Vermouth" w:date="2021-10-10T08:53:00Z">
                <w:rPr>
                  <w:noProof/>
                  <w:webHidden/>
                </w:rPr>
              </w:rPrChange>
            </w:rPr>
            <w:fldChar w:fldCharType="begin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81" w:author="Vermouth" w:date="2021-10-10T08:53:00Z">
                <w:rPr>
                  <w:noProof/>
                  <w:webHidden/>
                </w:rPr>
              </w:rPrChange>
            </w:rPr>
            <w:instrText xml:space="preserve"> PAGEREF _Toc84748382 \h </w:instrTex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82" w:author="Vermouth" w:date="2021-10-10T08:53:00Z">
                <w:rPr>
                  <w:rFonts w:ascii="Times New Roman" w:hAnsi="Times New Roman" w:cs="Times New Roman"/>
                  <w:noProof/>
                  <w:webHidden/>
                  <w:sz w:val="26"/>
                  <w:szCs w:val="26"/>
                </w:rPr>
              </w:rPrChange>
            </w:rPr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83" w:author="Vermouth" w:date="2021-10-10T08:53:00Z">
                <w:rPr>
                  <w:noProof/>
                  <w:webHidden/>
                </w:rPr>
              </w:rPrChange>
            </w:rPr>
            <w:fldChar w:fldCharType="separate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84" w:author="Vermouth" w:date="2021-10-10T08:53:00Z">
                <w:rPr>
                  <w:noProof/>
                  <w:webHidden/>
                </w:rPr>
              </w:rPrChange>
            </w:rPr>
            <w:t>32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85" w:author="Vermouth" w:date="2021-10-10T08:53:00Z">
                <w:rPr>
                  <w:noProof/>
                  <w:webHidden/>
                </w:rPr>
              </w:rPrChange>
            </w:rPr>
            <w:fldChar w:fldCharType="end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86" w:author="Vermouth" w:date="2021-10-10T08:53:00Z">
                <w:rPr>
                  <w:rStyle w:val="Hyperlink"/>
                  <w:noProof/>
                </w:rPr>
              </w:rPrChange>
            </w:rPr>
            <w:fldChar w:fldCharType="end"/>
          </w:r>
        </w:p>
        <w:p w14:paraId="65095752" w14:textId="684E24FE" w:rsidR="003B136C" w:rsidRPr="003B136C" w:rsidRDefault="003B136C">
          <w:pPr>
            <w:pStyle w:val="TOC3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487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</w:pP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88" w:author="Vermouth" w:date="2021-10-10T08:53:00Z">
                <w:rPr>
                  <w:rStyle w:val="Hyperlink"/>
                  <w:noProof/>
                </w:rPr>
              </w:rPrChange>
            </w:rPr>
            <w:fldChar w:fldCharType="begin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89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Fonts w:ascii="Times New Roman" w:hAnsi="Times New Roman" w:cs="Times New Roman"/>
              <w:noProof/>
              <w:sz w:val="26"/>
              <w:szCs w:val="26"/>
              <w:rPrChange w:id="490" w:author="Vermouth" w:date="2021-10-10T08:53:00Z">
                <w:rPr>
                  <w:noProof/>
                </w:rPr>
              </w:rPrChange>
            </w:rPr>
            <w:instrText>HYPERLINK \l "_Toc84748383"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91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92" w:author="Vermouth" w:date="2021-10-10T08:53:00Z">
                <w:rPr>
                  <w:rStyle w:val="Hyperlink"/>
                  <w:noProof/>
                </w:rPr>
              </w:rPrChange>
            </w:rPr>
            <w:fldChar w:fldCharType="separate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93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4.1</w:t>
          </w:r>
          <w:r w:rsidRPr="003B136C"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494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  <w:tab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495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Các nhận xét, đánh giá thực trạng của quá trình làm việc: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96" w:author="Vermouth" w:date="2021-10-10T08:53:00Z">
                <w:rPr>
                  <w:noProof/>
                  <w:webHidden/>
                </w:rPr>
              </w:rPrChange>
            </w:rPr>
            <w:tab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97" w:author="Vermouth" w:date="2021-10-10T08:53:00Z">
                <w:rPr>
                  <w:noProof/>
                  <w:webHidden/>
                </w:rPr>
              </w:rPrChange>
            </w:rPr>
            <w:fldChar w:fldCharType="begin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98" w:author="Vermouth" w:date="2021-10-10T08:53:00Z">
                <w:rPr>
                  <w:noProof/>
                  <w:webHidden/>
                </w:rPr>
              </w:rPrChange>
            </w:rPr>
            <w:instrText xml:space="preserve"> PAGEREF _Toc84748383 \h </w:instrTex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499" w:author="Vermouth" w:date="2021-10-10T08:53:00Z">
                <w:rPr>
                  <w:rFonts w:ascii="Times New Roman" w:hAnsi="Times New Roman" w:cs="Times New Roman"/>
                  <w:noProof/>
                  <w:webHidden/>
                  <w:sz w:val="26"/>
                  <w:szCs w:val="26"/>
                </w:rPr>
              </w:rPrChange>
            </w:rPr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500" w:author="Vermouth" w:date="2021-10-10T08:53:00Z">
                <w:rPr>
                  <w:noProof/>
                  <w:webHidden/>
                </w:rPr>
              </w:rPrChange>
            </w:rPr>
            <w:fldChar w:fldCharType="separate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501" w:author="Vermouth" w:date="2021-10-10T08:53:00Z">
                <w:rPr>
                  <w:noProof/>
                  <w:webHidden/>
                </w:rPr>
              </w:rPrChange>
            </w:rPr>
            <w:t>32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502" w:author="Vermouth" w:date="2021-10-10T08:53:00Z">
                <w:rPr>
                  <w:noProof/>
                  <w:webHidden/>
                </w:rPr>
              </w:rPrChange>
            </w:rPr>
            <w:fldChar w:fldCharType="end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503" w:author="Vermouth" w:date="2021-10-10T08:53:00Z">
                <w:rPr>
                  <w:rStyle w:val="Hyperlink"/>
                  <w:noProof/>
                </w:rPr>
              </w:rPrChange>
            </w:rPr>
            <w:fldChar w:fldCharType="end"/>
          </w:r>
        </w:p>
        <w:p w14:paraId="3267CA3E" w14:textId="51A0E586" w:rsidR="003B136C" w:rsidRPr="003B136C" w:rsidRDefault="003B136C">
          <w:pPr>
            <w:pStyle w:val="TOC3"/>
            <w:tabs>
              <w:tab w:val="left" w:pos="132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504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</w:pP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505" w:author="Vermouth" w:date="2021-10-10T08:53:00Z">
                <w:rPr>
                  <w:rStyle w:val="Hyperlink"/>
                  <w:noProof/>
                </w:rPr>
              </w:rPrChange>
            </w:rPr>
            <w:fldChar w:fldCharType="begin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506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Fonts w:ascii="Times New Roman" w:hAnsi="Times New Roman" w:cs="Times New Roman"/>
              <w:noProof/>
              <w:sz w:val="26"/>
              <w:szCs w:val="26"/>
              <w:rPrChange w:id="507" w:author="Vermouth" w:date="2021-10-10T08:53:00Z">
                <w:rPr>
                  <w:noProof/>
                </w:rPr>
              </w:rPrChange>
            </w:rPr>
            <w:instrText>HYPERLINK \l "_Toc84748384"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508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509" w:author="Vermouth" w:date="2021-10-10T08:53:00Z">
                <w:rPr>
                  <w:rStyle w:val="Hyperlink"/>
                  <w:noProof/>
                </w:rPr>
              </w:rPrChange>
            </w:rPr>
            <w:fldChar w:fldCharType="separate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510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4.1.1</w:t>
          </w:r>
          <w:r w:rsidRPr="003B136C"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511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  <w:tab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512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Thuận lợi: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513" w:author="Vermouth" w:date="2021-10-10T08:53:00Z">
                <w:rPr>
                  <w:noProof/>
                  <w:webHidden/>
                </w:rPr>
              </w:rPrChange>
            </w:rPr>
            <w:tab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514" w:author="Vermouth" w:date="2021-10-10T08:53:00Z">
                <w:rPr>
                  <w:noProof/>
                  <w:webHidden/>
                </w:rPr>
              </w:rPrChange>
            </w:rPr>
            <w:fldChar w:fldCharType="begin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515" w:author="Vermouth" w:date="2021-10-10T08:53:00Z">
                <w:rPr>
                  <w:noProof/>
                  <w:webHidden/>
                </w:rPr>
              </w:rPrChange>
            </w:rPr>
            <w:instrText xml:space="preserve"> PAGEREF _Toc84748384 \h </w:instrTex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516" w:author="Vermouth" w:date="2021-10-10T08:53:00Z">
                <w:rPr>
                  <w:rFonts w:ascii="Times New Roman" w:hAnsi="Times New Roman" w:cs="Times New Roman"/>
                  <w:noProof/>
                  <w:webHidden/>
                  <w:sz w:val="26"/>
                  <w:szCs w:val="26"/>
                </w:rPr>
              </w:rPrChange>
            </w:rPr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517" w:author="Vermouth" w:date="2021-10-10T08:53:00Z">
                <w:rPr>
                  <w:noProof/>
                  <w:webHidden/>
                </w:rPr>
              </w:rPrChange>
            </w:rPr>
            <w:fldChar w:fldCharType="separate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518" w:author="Vermouth" w:date="2021-10-10T08:53:00Z">
                <w:rPr>
                  <w:noProof/>
                  <w:webHidden/>
                </w:rPr>
              </w:rPrChange>
            </w:rPr>
            <w:t>32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519" w:author="Vermouth" w:date="2021-10-10T08:53:00Z">
                <w:rPr>
                  <w:noProof/>
                  <w:webHidden/>
                </w:rPr>
              </w:rPrChange>
            </w:rPr>
            <w:fldChar w:fldCharType="end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520" w:author="Vermouth" w:date="2021-10-10T08:53:00Z">
                <w:rPr>
                  <w:rStyle w:val="Hyperlink"/>
                  <w:noProof/>
                </w:rPr>
              </w:rPrChange>
            </w:rPr>
            <w:fldChar w:fldCharType="end"/>
          </w:r>
        </w:p>
        <w:p w14:paraId="52C6841D" w14:textId="3007BA65" w:rsidR="003B136C" w:rsidRPr="003B136C" w:rsidRDefault="003B136C">
          <w:pPr>
            <w:pStyle w:val="TOC3"/>
            <w:tabs>
              <w:tab w:val="left" w:pos="132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521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</w:pP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522" w:author="Vermouth" w:date="2021-10-10T08:53:00Z">
                <w:rPr>
                  <w:rStyle w:val="Hyperlink"/>
                  <w:noProof/>
                </w:rPr>
              </w:rPrChange>
            </w:rPr>
            <w:fldChar w:fldCharType="begin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523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Fonts w:ascii="Times New Roman" w:hAnsi="Times New Roman" w:cs="Times New Roman"/>
              <w:noProof/>
              <w:sz w:val="26"/>
              <w:szCs w:val="26"/>
              <w:rPrChange w:id="524" w:author="Vermouth" w:date="2021-10-10T08:53:00Z">
                <w:rPr>
                  <w:noProof/>
                </w:rPr>
              </w:rPrChange>
            </w:rPr>
            <w:instrText>HYPERLINK \l "_Toc84748385"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525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526" w:author="Vermouth" w:date="2021-10-10T08:53:00Z">
                <w:rPr>
                  <w:rStyle w:val="Hyperlink"/>
                  <w:noProof/>
                </w:rPr>
              </w:rPrChange>
            </w:rPr>
            <w:fldChar w:fldCharType="separate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527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4.1.2</w:t>
          </w:r>
          <w:r w:rsidRPr="003B136C"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528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  <w:tab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529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Khó khăn: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530" w:author="Vermouth" w:date="2021-10-10T08:53:00Z">
                <w:rPr>
                  <w:noProof/>
                  <w:webHidden/>
                </w:rPr>
              </w:rPrChange>
            </w:rPr>
            <w:tab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531" w:author="Vermouth" w:date="2021-10-10T08:53:00Z">
                <w:rPr>
                  <w:noProof/>
                  <w:webHidden/>
                </w:rPr>
              </w:rPrChange>
            </w:rPr>
            <w:fldChar w:fldCharType="begin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532" w:author="Vermouth" w:date="2021-10-10T08:53:00Z">
                <w:rPr>
                  <w:noProof/>
                  <w:webHidden/>
                </w:rPr>
              </w:rPrChange>
            </w:rPr>
            <w:instrText xml:space="preserve"> PAGEREF _Toc84748385 \h </w:instrTex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533" w:author="Vermouth" w:date="2021-10-10T08:53:00Z">
                <w:rPr>
                  <w:rFonts w:ascii="Times New Roman" w:hAnsi="Times New Roman" w:cs="Times New Roman"/>
                  <w:noProof/>
                  <w:webHidden/>
                  <w:sz w:val="26"/>
                  <w:szCs w:val="26"/>
                </w:rPr>
              </w:rPrChange>
            </w:rPr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534" w:author="Vermouth" w:date="2021-10-10T08:53:00Z">
                <w:rPr>
                  <w:noProof/>
                  <w:webHidden/>
                </w:rPr>
              </w:rPrChange>
            </w:rPr>
            <w:fldChar w:fldCharType="separate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535" w:author="Vermouth" w:date="2021-10-10T08:53:00Z">
                <w:rPr>
                  <w:noProof/>
                  <w:webHidden/>
                </w:rPr>
              </w:rPrChange>
            </w:rPr>
            <w:t>32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536" w:author="Vermouth" w:date="2021-10-10T08:53:00Z">
                <w:rPr>
                  <w:noProof/>
                  <w:webHidden/>
                </w:rPr>
              </w:rPrChange>
            </w:rPr>
            <w:fldChar w:fldCharType="end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537" w:author="Vermouth" w:date="2021-10-10T08:53:00Z">
                <w:rPr>
                  <w:rStyle w:val="Hyperlink"/>
                  <w:noProof/>
                </w:rPr>
              </w:rPrChange>
            </w:rPr>
            <w:fldChar w:fldCharType="end"/>
          </w:r>
        </w:p>
        <w:p w14:paraId="24C73357" w14:textId="40A85B03" w:rsidR="003B136C" w:rsidRPr="003B136C" w:rsidRDefault="003B136C">
          <w:pPr>
            <w:pStyle w:val="TOC3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538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</w:pP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539" w:author="Vermouth" w:date="2021-10-10T08:53:00Z">
                <w:rPr>
                  <w:rStyle w:val="Hyperlink"/>
                  <w:noProof/>
                </w:rPr>
              </w:rPrChange>
            </w:rPr>
            <w:fldChar w:fldCharType="begin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540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Fonts w:ascii="Times New Roman" w:hAnsi="Times New Roman" w:cs="Times New Roman"/>
              <w:noProof/>
              <w:sz w:val="26"/>
              <w:szCs w:val="26"/>
              <w:rPrChange w:id="541" w:author="Vermouth" w:date="2021-10-10T08:53:00Z">
                <w:rPr>
                  <w:noProof/>
                </w:rPr>
              </w:rPrChange>
            </w:rPr>
            <w:instrText>HYPERLINK \l "_Toc84748386"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542" w:author="Vermouth" w:date="2021-10-10T08:53:00Z">
                <w:rPr>
                  <w:rStyle w:val="Hyperlink"/>
                  <w:noProof/>
                </w:rPr>
              </w:rPrChange>
            </w:rPr>
            <w:instrText xml:space="preserve"> </w:instrText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543" w:author="Vermouth" w:date="2021-10-10T08:53:00Z">
                <w:rPr>
                  <w:rStyle w:val="Hyperlink"/>
                  <w:noProof/>
                </w:rPr>
              </w:rPrChange>
            </w:rPr>
            <w:fldChar w:fldCharType="separate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544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4.2</w:t>
          </w:r>
          <w:r w:rsidRPr="003B136C">
            <w:rPr>
              <w:rFonts w:ascii="Times New Roman" w:eastAsiaTheme="minorEastAsia" w:hAnsi="Times New Roman" w:cs="Times New Roman"/>
              <w:noProof/>
              <w:sz w:val="26"/>
              <w:szCs w:val="26"/>
              <w:lang w:val="vi-VN" w:eastAsia="vi-VN"/>
              <w:rPrChange w:id="545" w:author="Vermouth" w:date="2021-10-10T08:53:00Z">
                <w:rPr>
                  <w:rFonts w:eastAsiaTheme="minorEastAsia"/>
                  <w:noProof/>
                  <w:lang w:val="vi-VN" w:eastAsia="vi-VN"/>
                </w:rPr>
              </w:rPrChange>
            </w:rPr>
            <w:tab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546" w:author="Vermouth" w:date="2021-10-10T08:53:00Z">
                <w:rPr>
                  <w:rStyle w:val="Hyperlink"/>
                  <w:rFonts w:ascii="Times New Roman" w:hAnsi="Times New Roman" w:cs="Times New Roman"/>
                  <w:noProof/>
                </w:rPr>
              </w:rPrChange>
            </w:rPr>
            <w:t>Các kiến nghị (nếu có):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547" w:author="Vermouth" w:date="2021-10-10T08:53:00Z">
                <w:rPr>
                  <w:noProof/>
                  <w:webHidden/>
                </w:rPr>
              </w:rPrChange>
            </w:rPr>
            <w:tab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548" w:author="Vermouth" w:date="2021-10-10T08:53:00Z">
                <w:rPr>
                  <w:noProof/>
                  <w:webHidden/>
                </w:rPr>
              </w:rPrChange>
            </w:rPr>
            <w:fldChar w:fldCharType="begin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549" w:author="Vermouth" w:date="2021-10-10T08:53:00Z">
                <w:rPr>
                  <w:noProof/>
                  <w:webHidden/>
                </w:rPr>
              </w:rPrChange>
            </w:rPr>
            <w:instrText xml:space="preserve"> PAGEREF _Toc84748386 \h </w:instrTex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550" w:author="Vermouth" w:date="2021-10-10T08:53:00Z">
                <w:rPr>
                  <w:rFonts w:ascii="Times New Roman" w:hAnsi="Times New Roman" w:cs="Times New Roman"/>
                  <w:noProof/>
                  <w:webHidden/>
                  <w:sz w:val="26"/>
                  <w:szCs w:val="26"/>
                </w:rPr>
              </w:rPrChange>
            </w:rPr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551" w:author="Vermouth" w:date="2021-10-10T08:53:00Z">
                <w:rPr>
                  <w:noProof/>
                  <w:webHidden/>
                </w:rPr>
              </w:rPrChange>
            </w:rPr>
            <w:fldChar w:fldCharType="separate"/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552" w:author="Vermouth" w:date="2021-10-10T08:53:00Z">
                <w:rPr>
                  <w:noProof/>
                  <w:webHidden/>
                </w:rPr>
              </w:rPrChange>
            </w:rPr>
            <w:t>32</w:t>
          </w:r>
          <w:r w:rsidRPr="003B136C">
            <w:rPr>
              <w:rFonts w:ascii="Times New Roman" w:hAnsi="Times New Roman" w:cs="Times New Roman"/>
              <w:noProof/>
              <w:webHidden/>
              <w:sz w:val="26"/>
              <w:szCs w:val="26"/>
              <w:rPrChange w:id="553" w:author="Vermouth" w:date="2021-10-10T08:53:00Z">
                <w:rPr>
                  <w:noProof/>
                  <w:webHidden/>
                </w:rPr>
              </w:rPrChange>
            </w:rPr>
            <w:fldChar w:fldCharType="end"/>
          </w:r>
          <w:r w:rsidRPr="003B136C">
            <w:rPr>
              <w:rStyle w:val="Hyperlink"/>
              <w:rFonts w:ascii="Times New Roman" w:hAnsi="Times New Roman" w:cs="Times New Roman"/>
              <w:noProof/>
              <w:sz w:val="26"/>
              <w:szCs w:val="26"/>
              <w:rPrChange w:id="554" w:author="Vermouth" w:date="2021-10-10T08:53:00Z">
                <w:rPr>
                  <w:rStyle w:val="Hyperlink"/>
                  <w:noProof/>
                </w:rPr>
              </w:rPrChange>
            </w:rPr>
            <w:fldChar w:fldCharType="end"/>
          </w:r>
        </w:p>
        <w:p w14:paraId="5E468CA6" w14:textId="15B8520B" w:rsidR="003B136C" w:rsidRDefault="003B136C">
          <w:pPr>
            <w:rPr>
              <w:ins w:id="555" w:author="Vermouth" w:date="2021-10-10T08:52:00Z"/>
            </w:rPr>
          </w:pPr>
          <w:ins w:id="556" w:author="Vermouth" w:date="2021-10-10T08:52:00Z">
            <w:r w:rsidRPr="003B136C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rPrChange w:id="557" w:author="Vermouth" w:date="2021-10-10T08:53:00Z">
                  <w:rPr>
                    <w:b/>
                    <w:bCs/>
                    <w:noProof/>
                  </w:rPr>
                </w:rPrChange>
              </w:rPr>
              <w:fldChar w:fldCharType="end"/>
            </w:r>
          </w:ins>
        </w:p>
        <w:customXmlInsRangeStart w:id="558" w:author="Vermouth" w:date="2021-10-10T08:52:00Z"/>
      </w:sdtContent>
    </w:sdt>
    <w:customXmlInsRangeEnd w:id="558"/>
    <w:p w14:paraId="14EAA78F" w14:textId="33211375" w:rsidR="004F0646" w:rsidRPr="00C245E9" w:rsidRDefault="004F0646" w:rsidP="009F4DB0">
      <w:pPr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C245E9">
        <w:rPr>
          <w:rFonts w:ascii="Times New Roman" w:hAnsi="Times New Roman" w:cs="Times New Roman"/>
          <w:b/>
          <w:sz w:val="28"/>
          <w:szCs w:val="28"/>
          <w:lang w:val="vi-VN"/>
        </w:rPr>
        <w:br w:type="page"/>
      </w:r>
    </w:p>
    <w:p w14:paraId="2B5EA903" w14:textId="5BE0CE75" w:rsidR="00E55B9A" w:rsidRPr="00EC1C43" w:rsidRDefault="00E55B9A" w:rsidP="00E55B9A">
      <w:pPr>
        <w:spacing w:before="80" w:after="80"/>
        <w:ind w:right="90"/>
        <w:jc w:val="center"/>
        <w:rPr>
          <w:rFonts w:ascii="Times New Roman" w:hAnsi="Times New Roman" w:cs="Times New Roman"/>
          <w:b/>
          <w:sz w:val="48"/>
          <w:szCs w:val="48"/>
          <w:lang w:val="vi-VN"/>
          <w:rPrChange w:id="559" w:author="Vermouth" w:date="2021-10-10T04:36:00Z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</w:rPrChange>
        </w:rPr>
      </w:pPr>
      <w:r w:rsidRPr="00EC1C43">
        <w:rPr>
          <w:rFonts w:ascii="Times New Roman" w:hAnsi="Times New Roman" w:cs="Times New Roman"/>
          <w:b/>
          <w:sz w:val="48"/>
          <w:szCs w:val="48"/>
          <w:lang w:val="vi-VN"/>
          <w:rPrChange w:id="560" w:author="Vermouth" w:date="2021-10-10T04:36:00Z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</w:rPrChange>
        </w:rPr>
        <w:lastRenderedPageBreak/>
        <w:t xml:space="preserve">Danh </w:t>
      </w:r>
      <w:proofErr w:type="spellStart"/>
      <w:r w:rsidRPr="00EC1C43">
        <w:rPr>
          <w:rFonts w:ascii="Times New Roman" w:hAnsi="Times New Roman" w:cs="Times New Roman"/>
          <w:b/>
          <w:sz w:val="48"/>
          <w:szCs w:val="48"/>
          <w:lang w:val="vi-VN"/>
          <w:rPrChange w:id="561" w:author="Vermouth" w:date="2021-10-10T04:36:00Z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</w:rPrChange>
        </w:rPr>
        <w:t>mục</w:t>
      </w:r>
      <w:proofErr w:type="spellEnd"/>
      <w:r w:rsidRPr="00EC1C43">
        <w:rPr>
          <w:rFonts w:ascii="Times New Roman" w:hAnsi="Times New Roman" w:cs="Times New Roman"/>
          <w:b/>
          <w:sz w:val="48"/>
          <w:szCs w:val="48"/>
          <w:lang w:val="vi-VN"/>
          <w:rPrChange w:id="562" w:author="Vermouth" w:date="2021-10-10T04:36:00Z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</w:rPrChange>
        </w:rPr>
        <w:t xml:space="preserve"> </w:t>
      </w:r>
      <w:proofErr w:type="spellStart"/>
      <w:r w:rsidRPr="00EC1C43">
        <w:rPr>
          <w:rFonts w:ascii="Times New Roman" w:hAnsi="Times New Roman" w:cs="Times New Roman"/>
          <w:b/>
          <w:sz w:val="48"/>
          <w:szCs w:val="48"/>
          <w:lang w:val="vi-VN"/>
          <w:rPrChange w:id="563" w:author="Vermouth" w:date="2021-10-10T04:36:00Z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</w:rPrChange>
        </w:rPr>
        <w:t>hình</w:t>
      </w:r>
      <w:proofErr w:type="spellEnd"/>
      <w:r w:rsidRPr="00EC1C43">
        <w:rPr>
          <w:rFonts w:ascii="Times New Roman" w:hAnsi="Times New Roman" w:cs="Times New Roman"/>
          <w:b/>
          <w:sz w:val="48"/>
          <w:szCs w:val="48"/>
          <w:lang w:val="vi-VN"/>
          <w:rPrChange w:id="564" w:author="Vermouth" w:date="2021-10-10T04:36:00Z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</w:rPrChange>
        </w:rPr>
        <w:t xml:space="preserve"> </w:t>
      </w:r>
      <w:proofErr w:type="spellStart"/>
      <w:r w:rsidRPr="00EC1C43">
        <w:rPr>
          <w:rFonts w:ascii="Times New Roman" w:hAnsi="Times New Roman" w:cs="Times New Roman"/>
          <w:b/>
          <w:sz w:val="48"/>
          <w:szCs w:val="48"/>
          <w:lang w:val="vi-VN"/>
          <w:rPrChange w:id="565" w:author="Vermouth" w:date="2021-10-10T04:36:00Z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</w:rPrChange>
        </w:rPr>
        <w:t>ảnh</w:t>
      </w:r>
      <w:proofErr w:type="spellEnd"/>
    </w:p>
    <w:p w14:paraId="026AE3D4" w14:textId="49ACD02F" w:rsidR="004B3ACA" w:rsidRPr="00995BC6" w:rsidRDefault="00336A35">
      <w:pPr>
        <w:pStyle w:val="TableofFigures"/>
        <w:tabs>
          <w:tab w:val="right" w:leader="dot" w:pos="9628"/>
        </w:tabs>
        <w:rPr>
          <w:ins w:id="566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567" w:author="Vermouth" w:date="2021-10-10T10:20:00Z">
            <w:rPr>
              <w:ins w:id="568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r w:rsidRPr="00C67488">
        <w:rPr>
          <w:rFonts w:ascii="Times New Roman" w:hAnsi="Times New Roman" w:cs="Times New Roman"/>
          <w:b/>
          <w:sz w:val="32"/>
          <w:szCs w:val="32"/>
          <w:lang w:val="vi-VN"/>
          <w:rPrChange w:id="569" w:author="Vermouth" w:date="2021-10-10T10:20:00Z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</w:rPrChange>
        </w:rPr>
        <w:fldChar w:fldCharType="begin"/>
      </w:r>
      <w:r w:rsidRPr="00C67488">
        <w:rPr>
          <w:rFonts w:ascii="Times New Roman" w:hAnsi="Times New Roman" w:cs="Times New Roman"/>
          <w:b/>
          <w:sz w:val="32"/>
          <w:szCs w:val="32"/>
          <w:lang w:val="vi-VN"/>
          <w:rPrChange w:id="570" w:author="Vermouth" w:date="2021-10-10T10:20:00Z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</w:rPrChange>
        </w:rPr>
        <w:instrText xml:space="preserve"> TOC \h \z \c "Hình" </w:instrText>
      </w:r>
      <w:r w:rsidRPr="00C67488">
        <w:rPr>
          <w:rFonts w:ascii="Times New Roman" w:hAnsi="Times New Roman" w:cs="Times New Roman"/>
          <w:b/>
          <w:sz w:val="32"/>
          <w:szCs w:val="32"/>
          <w:lang w:val="vi-VN"/>
          <w:rPrChange w:id="571" w:author="Vermouth" w:date="2021-10-10T10:20:00Z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</w:rPrChange>
        </w:rPr>
        <w:fldChar w:fldCharType="separate"/>
      </w:r>
      <w:ins w:id="572" w:author="Vermouth" w:date="2021-10-10T10:20:00Z">
        <w:r w:rsidR="004B3ACA"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57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="004B3ACA"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57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="004B3ACA" w:rsidRPr="00995BC6">
          <w:rPr>
            <w:rFonts w:ascii="Times New Roman" w:hAnsi="Times New Roman" w:cs="Times New Roman"/>
            <w:noProof/>
            <w:sz w:val="26"/>
            <w:szCs w:val="26"/>
            <w:rPrChange w:id="57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"_Toc84753640"</w:instrText>
        </w:r>
        <w:r w:rsidR="004B3ACA"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57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="004B3ACA"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577" w:author="Vermouth" w:date="2021-10-10T10:20:00Z">
              <w:rPr>
                <w:rStyle w:val="Hyperlink"/>
                <w:noProof/>
              </w:rPr>
            </w:rPrChange>
          </w:rPr>
        </w:r>
        <w:r w:rsidR="004B3ACA"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57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="004B3ACA"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57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1.1 Logo Công ty EG TECH GROUP</w:t>
        </w:r>
        <w:r w:rsidR="004B3ACA"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580" w:author="Vermouth" w:date="2021-10-10T10:20:00Z">
              <w:rPr>
                <w:noProof/>
                <w:webHidden/>
              </w:rPr>
            </w:rPrChange>
          </w:rPr>
          <w:tab/>
        </w:r>
        <w:r w:rsidR="004B3ACA"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58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="004B3ACA"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582" w:author="Vermouth" w:date="2021-10-10T10:20:00Z">
              <w:rPr>
                <w:noProof/>
                <w:webHidden/>
              </w:rPr>
            </w:rPrChange>
          </w:rPr>
          <w:instrText xml:space="preserve"> PAGEREF _Toc84753640 \h </w:instrText>
        </w:r>
        <w:r w:rsidR="004B3ACA"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583" w:author="Vermouth" w:date="2021-10-10T10:20:00Z">
              <w:rPr>
                <w:noProof/>
                <w:webHidden/>
              </w:rPr>
            </w:rPrChange>
          </w:rPr>
        </w:r>
      </w:ins>
      <w:r w:rsidR="004B3ACA" w:rsidRPr="00995BC6">
        <w:rPr>
          <w:rFonts w:ascii="Times New Roman" w:hAnsi="Times New Roman" w:cs="Times New Roman"/>
          <w:noProof/>
          <w:webHidden/>
          <w:sz w:val="26"/>
          <w:szCs w:val="26"/>
          <w:rPrChange w:id="584" w:author="Vermouth" w:date="2021-10-10T10:20:00Z">
            <w:rPr>
              <w:noProof/>
              <w:webHidden/>
            </w:rPr>
          </w:rPrChange>
        </w:rPr>
        <w:fldChar w:fldCharType="separate"/>
      </w:r>
      <w:ins w:id="585" w:author="Vermouth" w:date="2021-10-10T10:20:00Z">
        <w:r w:rsidR="004B3ACA"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586" w:author="Vermouth" w:date="2021-10-10T10:20:00Z">
              <w:rPr>
                <w:noProof/>
                <w:webHidden/>
              </w:rPr>
            </w:rPrChange>
          </w:rPr>
          <w:t>9</w:t>
        </w:r>
        <w:r w:rsidR="004B3ACA"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58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="004B3ACA"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58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59B2F7BB" w14:textId="36C5BDB1" w:rsidR="004B3ACA" w:rsidRPr="00995BC6" w:rsidRDefault="004B3ACA">
      <w:pPr>
        <w:pStyle w:val="TableofFigures"/>
        <w:tabs>
          <w:tab w:val="right" w:leader="dot" w:pos="9628"/>
        </w:tabs>
        <w:rPr>
          <w:ins w:id="58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590" w:author="Vermouth" w:date="2021-10-10T10:20:00Z">
            <w:rPr>
              <w:ins w:id="59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59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59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59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59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"_Toc84753641"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59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59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59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59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1.2 Một trong các mảng dịch vụ công nghệ và giải pháp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60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60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602" w:author="Vermouth" w:date="2021-10-10T10:20:00Z">
              <w:rPr>
                <w:noProof/>
                <w:webHidden/>
              </w:rPr>
            </w:rPrChange>
          </w:rPr>
          <w:instrText xml:space="preserve"> PAGEREF _Toc84753641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60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604" w:author="Vermouth" w:date="2021-10-10T10:20:00Z">
            <w:rPr>
              <w:noProof/>
              <w:webHidden/>
            </w:rPr>
          </w:rPrChange>
        </w:rPr>
        <w:fldChar w:fldCharType="separate"/>
      </w:r>
      <w:ins w:id="60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606" w:author="Vermouth" w:date="2021-10-10T10:20:00Z">
              <w:rPr>
                <w:noProof/>
                <w:webHidden/>
              </w:rPr>
            </w:rPrChange>
          </w:rPr>
          <w:t>9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60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0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41D6B839" w14:textId="7892A64B" w:rsidR="004B3ACA" w:rsidRPr="00995BC6" w:rsidRDefault="004B3ACA">
      <w:pPr>
        <w:pStyle w:val="TableofFigures"/>
        <w:tabs>
          <w:tab w:val="right" w:leader="dot" w:pos="9628"/>
        </w:tabs>
        <w:rPr>
          <w:ins w:id="60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610" w:author="Vermouth" w:date="2021-10-10T10:20:00Z">
            <w:rPr>
              <w:ins w:id="61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61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1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1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61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"_Toc84753642"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1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1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1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1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2.1 Logo React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62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62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622" w:author="Vermouth" w:date="2021-10-10T10:20:00Z">
              <w:rPr>
                <w:noProof/>
                <w:webHidden/>
              </w:rPr>
            </w:rPrChange>
          </w:rPr>
          <w:instrText xml:space="preserve"> PAGEREF _Toc84753642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62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624" w:author="Vermouth" w:date="2021-10-10T10:20:00Z">
            <w:rPr>
              <w:noProof/>
              <w:webHidden/>
            </w:rPr>
          </w:rPrChange>
        </w:rPr>
        <w:fldChar w:fldCharType="separate"/>
      </w:r>
      <w:ins w:id="62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626" w:author="Vermouth" w:date="2021-10-10T10:20:00Z">
              <w:rPr>
                <w:noProof/>
                <w:webHidden/>
              </w:rPr>
            </w:rPrChange>
          </w:rPr>
          <w:t>11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62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2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656633C7" w14:textId="607F0157" w:rsidR="004B3ACA" w:rsidRPr="00995BC6" w:rsidRDefault="004B3ACA">
      <w:pPr>
        <w:pStyle w:val="TableofFigures"/>
        <w:tabs>
          <w:tab w:val="right" w:leader="dot" w:pos="9628"/>
        </w:tabs>
        <w:rPr>
          <w:ins w:id="62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630" w:author="Vermouth" w:date="2021-10-10T10:20:00Z">
            <w:rPr>
              <w:ins w:id="63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63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3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3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63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"_Toc84753643"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3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3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3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3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2.2 Sơ lược về API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64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64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642" w:author="Vermouth" w:date="2021-10-10T10:20:00Z">
              <w:rPr>
                <w:noProof/>
                <w:webHidden/>
              </w:rPr>
            </w:rPrChange>
          </w:rPr>
          <w:instrText xml:space="preserve"> PAGEREF _Toc84753643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64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644" w:author="Vermouth" w:date="2021-10-10T10:20:00Z">
            <w:rPr>
              <w:noProof/>
              <w:webHidden/>
            </w:rPr>
          </w:rPrChange>
        </w:rPr>
        <w:fldChar w:fldCharType="separate"/>
      </w:r>
      <w:ins w:id="64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646" w:author="Vermouth" w:date="2021-10-10T10:20:00Z">
              <w:rPr>
                <w:noProof/>
                <w:webHidden/>
              </w:rPr>
            </w:rPrChange>
          </w:rPr>
          <w:t>12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64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4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1CDD47AA" w14:textId="2DA991EC" w:rsidR="004B3ACA" w:rsidRPr="00995BC6" w:rsidRDefault="004B3ACA">
      <w:pPr>
        <w:pStyle w:val="TableofFigures"/>
        <w:tabs>
          <w:tab w:val="right" w:leader="dot" w:pos="9628"/>
        </w:tabs>
        <w:rPr>
          <w:ins w:id="64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650" w:author="Vermouth" w:date="2021-10-10T10:20:00Z">
            <w:rPr>
              <w:ins w:id="65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65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5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5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655" w:author="Vermouth" w:date="2021-10-10T10:20:00Z">
              <w:rPr>
                <w:noProof/>
              </w:rPr>
            </w:rPrChange>
          </w:rPr>
          <w:instrText>HYPERLINK \l "_Toc84753644"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5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5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5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  <w:rPrChange w:id="659" w:author="Vermouth" w:date="2021-10-10T10:20:00Z">
              <w:rPr>
                <w:rStyle w:val="Hyperlink"/>
                <w:rFonts w:ascii="Times New Roman" w:hAnsi="Times New Roman" w:cs="Times New Roman"/>
                <w:noProof/>
                <w:lang w:val="vi-VN"/>
              </w:rPr>
            </w:rPrChange>
          </w:rPr>
          <w:t>Hình 3.1 Sơ đồ thư mục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66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66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662" w:author="Vermouth" w:date="2021-10-10T10:20:00Z">
              <w:rPr>
                <w:noProof/>
                <w:webHidden/>
              </w:rPr>
            </w:rPrChange>
          </w:rPr>
          <w:instrText xml:space="preserve"> PAGEREF _Toc84753644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66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664" w:author="Vermouth" w:date="2021-10-10T10:20:00Z">
            <w:rPr>
              <w:noProof/>
              <w:webHidden/>
            </w:rPr>
          </w:rPrChange>
        </w:rPr>
        <w:fldChar w:fldCharType="separate"/>
      </w:r>
      <w:ins w:id="66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666" w:author="Vermouth" w:date="2021-10-10T10:20:00Z">
              <w:rPr>
                <w:noProof/>
                <w:webHidden/>
              </w:rPr>
            </w:rPrChange>
          </w:rPr>
          <w:t>14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66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6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70130D96" w14:textId="02A0F2CE" w:rsidR="004B3ACA" w:rsidRPr="00995BC6" w:rsidRDefault="004B3ACA">
      <w:pPr>
        <w:pStyle w:val="TableofFigures"/>
        <w:tabs>
          <w:tab w:val="right" w:leader="dot" w:pos="9628"/>
        </w:tabs>
        <w:rPr>
          <w:ins w:id="66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670" w:author="Vermouth" w:date="2021-10-10T10:20:00Z">
            <w:rPr>
              <w:ins w:id="67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67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7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7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67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"_Toc84753645"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7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7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7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7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3.2 Thư mục src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68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68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682" w:author="Vermouth" w:date="2021-10-10T10:20:00Z">
              <w:rPr>
                <w:noProof/>
                <w:webHidden/>
              </w:rPr>
            </w:rPrChange>
          </w:rPr>
          <w:instrText xml:space="preserve"> PAGEREF _Toc84753645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68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684" w:author="Vermouth" w:date="2021-10-10T10:20:00Z">
            <w:rPr>
              <w:noProof/>
              <w:webHidden/>
            </w:rPr>
          </w:rPrChange>
        </w:rPr>
        <w:fldChar w:fldCharType="separate"/>
      </w:r>
      <w:ins w:id="68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686" w:author="Vermouth" w:date="2021-10-10T10:20:00Z">
              <w:rPr>
                <w:noProof/>
                <w:webHidden/>
              </w:rPr>
            </w:rPrChange>
          </w:rPr>
          <w:t>15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68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8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25FD229D" w14:textId="2AF49235" w:rsidR="004B3ACA" w:rsidRPr="00995BC6" w:rsidRDefault="004B3ACA">
      <w:pPr>
        <w:pStyle w:val="TableofFigures"/>
        <w:tabs>
          <w:tab w:val="right" w:leader="dot" w:pos="9628"/>
        </w:tabs>
        <w:rPr>
          <w:ins w:id="68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690" w:author="Vermouth" w:date="2021-10-10T10:20:00Z">
            <w:rPr>
              <w:ins w:id="69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69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9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9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695" w:author="Vermouth" w:date="2021-10-10T10:20:00Z">
              <w:rPr>
                <w:noProof/>
              </w:rPr>
            </w:rPrChange>
          </w:rPr>
          <w:instrText>HYPERLINK \l "_Toc84753646"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9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9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69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lang w:val="fr-FR"/>
            <w:rPrChange w:id="699" w:author="Vermouth" w:date="2021-10-10T10:20:00Z">
              <w:rPr>
                <w:rStyle w:val="Hyperlink"/>
                <w:rFonts w:ascii="Times New Roman" w:hAnsi="Times New Roman" w:cs="Times New Roman"/>
                <w:noProof/>
                <w:lang w:val="fr-FR"/>
              </w:rPr>
            </w:rPrChange>
          </w:rPr>
          <w:t>Hình 3.3 Các thư viện hỗ trợ dự án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70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70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702" w:author="Vermouth" w:date="2021-10-10T10:20:00Z">
              <w:rPr>
                <w:noProof/>
                <w:webHidden/>
              </w:rPr>
            </w:rPrChange>
          </w:rPr>
          <w:instrText xml:space="preserve"> PAGEREF _Toc84753646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70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704" w:author="Vermouth" w:date="2021-10-10T10:20:00Z">
            <w:rPr>
              <w:noProof/>
              <w:webHidden/>
            </w:rPr>
          </w:rPrChange>
        </w:rPr>
        <w:fldChar w:fldCharType="separate"/>
      </w:r>
      <w:ins w:id="70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706" w:author="Vermouth" w:date="2021-10-10T10:20:00Z">
              <w:rPr>
                <w:noProof/>
                <w:webHidden/>
              </w:rPr>
            </w:rPrChange>
          </w:rPr>
          <w:t>15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70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0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7B25A2E5" w14:textId="16284F08" w:rsidR="004B3ACA" w:rsidRPr="00995BC6" w:rsidRDefault="004B3ACA">
      <w:pPr>
        <w:pStyle w:val="TableofFigures"/>
        <w:tabs>
          <w:tab w:val="right" w:leader="dot" w:pos="9628"/>
        </w:tabs>
        <w:rPr>
          <w:ins w:id="70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710" w:author="Vermouth" w:date="2021-10-10T10:20:00Z">
            <w:rPr>
              <w:ins w:id="71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71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1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1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71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"_Toc84753647"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1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1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1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1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3.4 Khởi chạy Api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72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72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722" w:author="Vermouth" w:date="2021-10-10T10:20:00Z">
              <w:rPr>
                <w:noProof/>
                <w:webHidden/>
              </w:rPr>
            </w:rPrChange>
          </w:rPr>
          <w:instrText xml:space="preserve"> PAGEREF _Toc84753647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72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724" w:author="Vermouth" w:date="2021-10-10T10:20:00Z">
            <w:rPr>
              <w:noProof/>
              <w:webHidden/>
            </w:rPr>
          </w:rPrChange>
        </w:rPr>
        <w:fldChar w:fldCharType="separate"/>
      </w:r>
      <w:ins w:id="72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726" w:author="Vermouth" w:date="2021-10-10T10:20:00Z">
              <w:rPr>
                <w:noProof/>
                <w:webHidden/>
              </w:rPr>
            </w:rPrChange>
          </w:rPr>
          <w:t>16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72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2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6DE71E6E" w14:textId="3FE63FFA" w:rsidR="004B3ACA" w:rsidRPr="00995BC6" w:rsidRDefault="004B3ACA">
      <w:pPr>
        <w:pStyle w:val="TableofFigures"/>
        <w:tabs>
          <w:tab w:val="right" w:leader="dot" w:pos="9628"/>
        </w:tabs>
        <w:rPr>
          <w:ins w:id="72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730" w:author="Vermouth" w:date="2021-10-10T10:20:00Z">
            <w:rPr>
              <w:ins w:id="73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73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3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3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73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"_Toc84753648"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3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3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3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3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3.5 Các sản phẩm được lưu bằng Api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74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74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742" w:author="Vermouth" w:date="2021-10-10T10:20:00Z">
              <w:rPr>
                <w:noProof/>
                <w:webHidden/>
              </w:rPr>
            </w:rPrChange>
          </w:rPr>
          <w:instrText xml:space="preserve"> PAGEREF _Toc84753648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74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744" w:author="Vermouth" w:date="2021-10-10T10:20:00Z">
            <w:rPr>
              <w:noProof/>
              <w:webHidden/>
            </w:rPr>
          </w:rPrChange>
        </w:rPr>
        <w:fldChar w:fldCharType="separate"/>
      </w:r>
      <w:ins w:id="74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746" w:author="Vermouth" w:date="2021-10-10T10:20:00Z">
              <w:rPr>
                <w:noProof/>
                <w:webHidden/>
              </w:rPr>
            </w:rPrChange>
          </w:rPr>
          <w:t>16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74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4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568749E3" w14:textId="2D79DC56" w:rsidR="004B3ACA" w:rsidRPr="00995BC6" w:rsidRDefault="004B3ACA">
      <w:pPr>
        <w:pStyle w:val="TableofFigures"/>
        <w:tabs>
          <w:tab w:val="right" w:leader="dot" w:pos="9628"/>
        </w:tabs>
        <w:rPr>
          <w:ins w:id="74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750" w:author="Vermouth" w:date="2021-10-10T10:20:00Z">
            <w:rPr>
              <w:ins w:id="75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75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5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5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75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"_Toc84753649"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5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5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5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5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3.6 Khởi chạy source code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76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76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762" w:author="Vermouth" w:date="2021-10-10T10:20:00Z">
              <w:rPr>
                <w:noProof/>
                <w:webHidden/>
              </w:rPr>
            </w:rPrChange>
          </w:rPr>
          <w:instrText xml:space="preserve"> PAGEREF _Toc84753649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76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764" w:author="Vermouth" w:date="2021-10-10T10:20:00Z">
            <w:rPr>
              <w:noProof/>
              <w:webHidden/>
            </w:rPr>
          </w:rPrChange>
        </w:rPr>
        <w:fldChar w:fldCharType="separate"/>
      </w:r>
      <w:ins w:id="76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766" w:author="Vermouth" w:date="2021-10-10T10:20:00Z">
              <w:rPr>
                <w:noProof/>
                <w:webHidden/>
              </w:rPr>
            </w:rPrChange>
          </w:rPr>
          <w:t>16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76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6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1F2A60E9" w14:textId="690D729A" w:rsidR="004B3ACA" w:rsidRPr="00995BC6" w:rsidRDefault="004B3ACA">
      <w:pPr>
        <w:pStyle w:val="TableofFigures"/>
        <w:tabs>
          <w:tab w:val="right" w:leader="dot" w:pos="9628"/>
        </w:tabs>
        <w:rPr>
          <w:ins w:id="76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770" w:author="Vermouth" w:date="2021-10-10T10:20:00Z">
            <w:rPr>
              <w:ins w:id="77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77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7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7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77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"_Toc84753650"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7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7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7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7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3.9 Sản phẩm giảm giá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78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78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782" w:author="Vermouth" w:date="2021-10-10T10:20:00Z">
              <w:rPr>
                <w:noProof/>
                <w:webHidden/>
              </w:rPr>
            </w:rPrChange>
          </w:rPr>
          <w:instrText xml:space="preserve"> PAGEREF _Toc84753650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78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784" w:author="Vermouth" w:date="2021-10-10T10:20:00Z">
            <w:rPr>
              <w:noProof/>
              <w:webHidden/>
            </w:rPr>
          </w:rPrChange>
        </w:rPr>
        <w:fldChar w:fldCharType="separate"/>
      </w:r>
      <w:ins w:id="78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786" w:author="Vermouth" w:date="2021-10-10T10:20:00Z">
              <w:rPr>
                <w:noProof/>
                <w:webHidden/>
              </w:rPr>
            </w:rPrChange>
          </w:rPr>
          <w:t>17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78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8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37D47D26" w14:textId="62632650" w:rsidR="004B3ACA" w:rsidRPr="00995BC6" w:rsidRDefault="004B3ACA">
      <w:pPr>
        <w:pStyle w:val="TableofFigures"/>
        <w:tabs>
          <w:tab w:val="right" w:leader="dot" w:pos="9628"/>
        </w:tabs>
        <w:rPr>
          <w:ins w:id="78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790" w:author="Vermouth" w:date="2021-10-10T10:20:00Z">
            <w:rPr>
              <w:ins w:id="79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79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9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9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79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"_Toc84753651"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9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9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9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79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3.7 Giao diện trang chủ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80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80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802" w:author="Vermouth" w:date="2021-10-10T10:20:00Z">
              <w:rPr>
                <w:noProof/>
                <w:webHidden/>
              </w:rPr>
            </w:rPrChange>
          </w:rPr>
          <w:instrText xml:space="preserve"> PAGEREF _Toc84753651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80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804" w:author="Vermouth" w:date="2021-10-10T10:20:00Z">
            <w:rPr>
              <w:noProof/>
              <w:webHidden/>
            </w:rPr>
          </w:rPrChange>
        </w:rPr>
        <w:fldChar w:fldCharType="separate"/>
      </w:r>
      <w:ins w:id="80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806" w:author="Vermouth" w:date="2021-10-10T10:20:00Z">
              <w:rPr>
                <w:noProof/>
                <w:webHidden/>
              </w:rPr>
            </w:rPrChange>
          </w:rPr>
          <w:t>17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80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0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6DD1DE9D" w14:textId="51A56FDA" w:rsidR="004B3ACA" w:rsidRPr="00995BC6" w:rsidRDefault="004B3ACA">
      <w:pPr>
        <w:pStyle w:val="TableofFigures"/>
        <w:tabs>
          <w:tab w:val="right" w:leader="dot" w:pos="9628"/>
        </w:tabs>
        <w:rPr>
          <w:ins w:id="80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810" w:author="Vermouth" w:date="2021-10-10T10:20:00Z">
            <w:rPr>
              <w:ins w:id="81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81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1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1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81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"_Toc84753652"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1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1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1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1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3.8 Phụ kiện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82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82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822" w:author="Vermouth" w:date="2021-10-10T10:20:00Z">
              <w:rPr>
                <w:noProof/>
                <w:webHidden/>
              </w:rPr>
            </w:rPrChange>
          </w:rPr>
          <w:instrText xml:space="preserve"> PAGEREF _Toc84753652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82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824" w:author="Vermouth" w:date="2021-10-10T10:20:00Z">
            <w:rPr>
              <w:noProof/>
              <w:webHidden/>
            </w:rPr>
          </w:rPrChange>
        </w:rPr>
        <w:fldChar w:fldCharType="separate"/>
      </w:r>
      <w:ins w:id="82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826" w:author="Vermouth" w:date="2021-10-10T10:20:00Z">
              <w:rPr>
                <w:noProof/>
                <w:webHidden/>
              </w:rPr>
            </w:rPrChange>
          </w:rPr>
          <w:t>18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82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2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275615A3" w14:textId="1440F88A" w:rsidR="004B3ACA" w:rsidRPr="00995BC6" w:rsidRDefault="004B3ACA">
      <w:pPr>
        <w:pStyle w:val="TableofFigures"/>
        <w:tabs>
          <w:tab w:val="right" w:leader="dot" w:pos="9628"/>
        </w:tabs>
        <w:rPr>
          <w:ins w:id="82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830" w:author="Vermouth" w:date="2021-10-10T10:20:00Z">
            <w:rPr>
              <w:ins w:id="83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83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3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3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83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"_Toc84753653"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3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3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3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3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3.10 Tin tức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84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84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842" w:author="Vermouth" w:date="2021-10-10T10:20:00Z">
              <w:rPr>
                <w:noProof/>
                <w:webHidden/>
              </w:rPr>
            </w:rPrChange>
          </w:rPr>
          <w:instrText xml:space="preserve"> PAGEREF _Toc84753653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84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844" w:author="Vermouth" w:date="2021-10-10T10:20:00Z">
            <w:rPr>
              <w:noProof/>
              <w:webHidden/>
            </w:rPr>
          </w:rPrChange>
        </w:rPr>
        <w:fldChar w:fldCharType="separate"/>
      </w:r>
      <w:ins w:id="84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846" w:author="Vermouth" w:date="2021-10-10T10:20:00Z">
              <w:rPr>
                <w:noProof/>
                <w:webHidden/>
              </w:rPr>
            </w:rPrChange>
          </w:rPr>
          <w:t>18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84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4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2C88D792" w14:textId="499F6BC1" w:rsidR="004B3ACA" w:rsidRPr="00995BC6" w:rsidRDefault="004B3ACA">
      <w:pPr>
        <w:pStyle w:val="TableofFigures"/>
        <w:tabs>
          <w:tab w:val="right" w:leader="dot" w:pos="9628"/>
        </w:tabs>
        <w:rPr>
          <w:ins w:id="84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850" w:author="Vermouth" w:date="2021-10-10T10:20:00Z">
            <w:rPr>
              <w:ins w:id="85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85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5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5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85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"_Toc84753654"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5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5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5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5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3.12 Một số hình ảnh quảng cáo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86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86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862" w:author="Vermouth" w:date="2021-10-10T10:20:00Z">
              <w:rPr>
                <w:noProof/>
                <w:webHidden/>
              </w:rPr>
            </w:rPrChange>
          </w:rPr>
          <w:instrText xml:space="preserve"> PAGEREF _Toc84753654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86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864" w:author="Vermouth" w:date="2021-10-10T10:20:00Z">
            <w:rPr>
              <w:noProof/>
              <w:webHidden/>
            </w:rPr>
          </w:rPrChange>
        </w:rPr>
        <w:fldChar w:fldCharType="separate"/>
      </w:r>
      <w:ins w:id="86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866" w:author="Vermouth" w:date="2021-10-10T10:20:00Z">
              <w:rPr>
                <w:noProof/>
                <w:webHidden/>
              </w:rPr>
            </w:rPrChange>
          </w:rPr>
          <w:t>19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86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6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18C2CF36" w14:textId="7026A311" w:rsidR="004B3ACA" w:rsidRPr="00995BC6" w:rsidRDefault="004B3ACA">
      <w:pPr>
        <w:pStyle w:val="TableofFigures"/>
        <w:tabs>
          <w:tab w:val="right" w:leader="dot" w:pos="9628"/>
        </w:tabs>
        <w:rPr>
          <w:ins w:id="86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870" w:author="Vermouth" w:date="2021-10-10T10:20:00Z">
            <w:rPr>
              <w:ins w:id="87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87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7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7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87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"_Toc84753655"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7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7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7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7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3.13 Footer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88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88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882" w:author="Vermouth" w:date="2021-10-10T10:20:00Z">
              <w:rPr>
                <w:noProof/>
                <w:webHidden/>
              </w:rPr>
            </w:rPrChange>
          </w:rPr>
          <w:instrText xml:space="preserve"> PAGEREF _Toc84753655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88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884" w:author="Vermouth" w:date="2021-10-10T10:20:00Z">
            <w:rPr>
              <w:noProof/>
              <w:webHidden/>
            </w:rPr>
          </w:rPrChange>
        </w:rPr>
        <w:fldChar w:fldCharType="separate"/>
      </w:r>
      <w:ins w:id="88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886" w:author="Vermouth" w:date="2021-10-10T10:20:00Z">
              <w:rPr>
                <w:noProof/>
                <w:webHidden/>
              </w:rPr>
            </w:rPrChange>
          </w:rPr>
          <w:t>19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88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8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049415ED" w14:textId="1FB24C7A" w:rsidR="004B3ACA" w:rsidRPr="00995BC6" w:rsidRDefault="004B3ACA">
      <w:pPr>
        <w:pStyle w:val="TableofFigures"/>
        <w:tabs>
          <w:tab w:val="right" w:leader="dot" w:pos="9628"/>
        </w:tabs>
        <w:rPr>
          <w:ins w:id="88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890" w:author="Vermouth" w:date="2021-10-10T10:20:00Z">
            <w:rPr>
              <w:ins w:id="89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89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9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9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89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"_Toc84753656"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9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9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9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89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3.14 LocalStorage sản phẩm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90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90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902" w:author="Vermouth" w:date="2021-10-10T10:20:00Z">
              <w:rPr>
                <w:noProof/>
                <w:webHidden/>
              </w:rPr>
            </w:rPrChange>
          </w:rPr>
          <w:instrText xml:space="preserve"> PAGEREF _Toc84753656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90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904" w:author="Vermouth" w:date="2021-10-10T10:20:00Z">
            <w:rPr>
              <w:noProof/>
              <w:webHidden/>
            </w:rPr>
          </w:rPrChange>
        </w:rPr>
        <w:fldChar w:fldCharType="separate"/>
      </w:r>
      <w:ins w:id="90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906" w:author="Vermouth" w:date="2021-10-10T10:20:00Z">
              <w:rPr>
                <w:noProof/>
                <w:webHidden/>
              </w:rPr>
            </w:rPrChange>
          </w:rPr>
          <w:t>19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90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0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4019C744" w14:textId="3750E8BE" w:rsidR="004B3ACA" w:rsidRPr="00995BC6" w:rsidRDefault="004B3ACA">
      <w:pPr>
        <w:pStyle w:val="TableofFigures"/>
        <w:tabs>
          <w:tab w:val="right" w:leader="dot" w:pos="9628"/>
        </w:tabs>
        <w:rPr>
          <w:ins w:id="90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910" w:author="Vermouth" w:date="2021-10-10T10:20:00Z">
            <w:rPr>
              <w:ins w:id="91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91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1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1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91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"_Toc84753657"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1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1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1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1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3.15 Sắp xếp giá tăng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92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92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922" w:author="Vermouth" w:date="2021-10-10T10:20:00Z">
              <w:rPr>
                <w:noProof/>
                <w:webHidden/>
              </w:rPr>
            </w:rPrChange>
          </w:rPr>
          <w:instrText xml:space="preserve"> PAGEREF _Toc84753657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92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924" w:author="Vermouth" w:date="2021-10-10T10:20:00Z">
            <w:rPr>
              <w:noProof/>
              <w:webHidden/>
            </w:rPr>
          </w:rPrChange>
        </w:rPr>
        <w:fldChar w:fldCharType="separate"/>
      </w:r>
      <w:ins w:id="92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926" w:author="Vermouth" w:date="2021-10-10T10:20:00Z">
              <w:rPr>
                <w:noProof/>
                <w:webHidden/>
              </w:rPr>
            </w:rPrChange>
          </w:rPr>
          <w:t>20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92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2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37FE4EF3" w14:textId="6373AC5C" w:rsidR="004B3ACA" w:rsidRPr="00995BC6" w:rsidRDefault="004B3ACA">
      <w:pPr>
        <w:pStyle w:val="TableofFigures"/>
        <w:tabs>
          <w:tab w:val="right" w:leader="dot" w:pos="9628"/>
        </w:tabs>
        <w:rPr>
          <w:ins w:id="92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930" w:author="Vermouth" w:date="2021-10-10T10:20:00Z">
            <w:rPr>
              <w:ins w:id="93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93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3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3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93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"_Toc84753658"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3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3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3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3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3.16 Sắp xếp giá giảm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94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94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942" w:author="Vermouth" w:date="2021-10-10T10:20:00Z">
              <w:rPr>
                <w:noProof/>
                <w:webHidden/>
              </w:rPr>
            </w:rPrChange>
          </w:rPr>
          <w:instrText xml:space="preserve"> PAGEREF _Toc84753658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94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944" w:author="Vermouth" w:date="2021-10-10T10:20:00Z">
            <w:rPr>
              <w:noProof/>
              <w:webHidden/>
            </w:rPr>
          </w:rPrChange>
        </w:rPr>
        <w:fldChar w:fldCharType="separate"/>
      </w:r>
      <w:ins w:id="94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946" w:author="Vermouth" w:date="2021-10-10T10:20:00Z">
              <w:rPr>
                <w:noProof/>
                <w:webHidden/>
              </w:rPr>
            </w:rPrChange>
          </w:rPr>
          <w:t>20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94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4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3227928D" w14:textId="4AEC4F81" w:rsidR="004B3ACA" w:rsidRPr="00995BC6" w:rsidRDefault="004B3ACA">
      <w:pPr>
        <w:pStyle w:val="TableofFigures"/>
        <w:tabs>
          <w:tab w:val="right" w:leader="dot" w:pos="9628"/>
        </w:tabs>
        <w:rPr>
          <w:ins w:id="94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950" w:author="Vermouth" w:date="2021-10-10T10:20:00Z">
            <w:rPr>
              <w:ins w:id="95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95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5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5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95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"_Toc84753659"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5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5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5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5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3.17 Lọc theo Iphone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96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96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962" w:author="Vermouth" w:date="2021-10-10T10:20:00Z">
              <w:rPr>
                <w:noProof/>
                <w:webHidden/>
              </w:rPr>
            </w:rPrChange>
          </w:rPr>
          <w:instrText xml:space="preserve"> PAGEREF _Toc84753659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96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964" w:author="Vermouth" w:date="2021-10-10T10:20:00Z">
            <w:rPr>
              <w:noProof/>
              <w:webHidden/>
            </w:rPr>
          </w:rPrChange>
        </w:rPr>
        <w:fldChar w:fldCharType="separate"/>
      </w:r>
      <w:ins w:id="96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966" w:author="Vermouth" w:date="2021-10-10T10:20:00Z">
              <w:rPr>
                <w:noProof/>
                <w:webHidden/>
              </w:rPr>
            </w:rPrChange>
          </w:rPr>
          <w:t>21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96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6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332DEFA2" w14:textId="3E7CA5C3" w:rsidR="004B3ACA" w:rsidRPr="00995BC6" w:rsidRDefault="004B3ACA">
      <w:pPr>
        <w:pStyle w:val="TableofFigures"/>
        <w:tabs>
          <w:tab w:val="right" w:leader="dot" w:pos="9628"/>
        </w:tabs>
        <w:rPr>
          <w:ins w:id="96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970" w:author="Vermouth" w:date="2021-10-10T10:20:00Z">
            <w:rPr>
              <w:ins w:id="97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97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7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7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97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"_Toc84753660"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7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7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7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7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3.18 Lọc theo Galaxy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98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98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982" w:author="Vermouth" w:date="2021-10-10T10:20:00Z">
              <w:rPr>
                <w:noProof/>
                <w:webHidden/>
              </w:rPr>
            </w:rPrChange>
          </w:rPr>
          <w:instrText xml:space="preserve"> PAGEREF _Toc84753660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98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984" w:author="Vermouth" w:date="2021-10-10T10:20:00Z">
            <w:rPr>
              <w:noProof/>
              <w:webHidden/>
            </w:rPr>
          </w:rPrChange>
        </w:rPr>
        <w:fldChar w:fldCharType="separate"/>
      </w:r>
      <w:ins w:id="98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986" w:author="Vermouth" w:date="2021-10-10T10:20:00Z">
              <w:rPr>
                <w:noProof/>
                <w:webHidden/>
              </w:rPr>
            </w:rPrChange>
          </w:rPr>
          <w:t>21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98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8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044EED7A" w14:textId="50B59B48" w:rsidR="004B3ACA" w:rsidRPr="00995BC6" w:rsidRDefault="004B3ACA">
      <w:pPr>
        <w:pStyle w:val="TableofFigures"/>
        <w:tabs>
          <w:tab w:val="right" w:leader="dot" w:pos="9628"/>
        </w:tabs>
        <w:rPr>
          <w:ins w:id="98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990" w:author="Vermouth" w:date="2021-10-10T10:20:00Z">
            <w:rPr>
              <w:ins w:id="99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99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9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9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99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"_Toc84753661"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9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9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9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99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3.19 Lọc theo Xiaomi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00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00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002" w:author="Vermouth" w:date="2021-10-10T10:20:00Z">
              <w:rPr>
                <w:noProof/>
                <w:webHidden/>
              </w:rPr>
            </w:rPrChange>
          </w:rPr>
          <w:instrText xml:space="preserve"> PAGEREF _Toc84753661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00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1004" w:author="Vermouth" w:date="2021-10-10T10:20:00Z">
            <w:rPr>
              <w:noProof/>
              <w:webHidden/>
            </w:rPr>
          </w:rPrChange>
        </w:rPr>
        <w:fldChar w:fldCharType="separate"/>
      </w:r>
      <w:ins w:id="100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006" w:author="Vermouth" w:date="2021-10-10T10:20:00Z">
              <w:rPr>
                <w:noProof/>
                <w:webHidden/>
              </w:rPr>
            </w:rPrChange>
          </w:rPr>
          <w:t>21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00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0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62F909B4" w14:textId="427983B4" w:rsidR="004B3ACA" w:rsidRPr="00995BC6" w:rsidRDefault="004B3ACA">
      <w:pPr>
        <w:pStyle w:val="TableofFigures"/>
        <w:tabs>
          <w:tab w:val="right" w:leader="dot" w:pos="9628"/>
        </w:tabs>
        <w:rPr>
          <w:ins w:id="100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1010" w:author="Vermouth" w:date="2021-10-10T10:20:00Z">
            <w:rPr>
              <w:ins w:id="101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101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1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1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101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"_Toc84753662"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1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1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1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1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3.20 Xóa bộ lọc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02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02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022" w:author="Vermouth" w:date="2021-10-10T10:20:00Z">
              <w:rPr>
                <w:noProof/>
                <w:webHidden/>
              </w:rPr>
            </w:rPrChange>
          </w:rPr>
          <w:instrText xml:space="preserve"> PAGEREF _Toc84753662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02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1024" w:author="Vermouth" w:date="2021-10-10T10:20:00Z">
            <w:rPr>
              <w:noProof/>
              <w:webHidden/>
            </w:rPr>
          </w:rPrChange>
        </w:rPr>
        <w:fldChar w:fldCharType="separate"/>
      </w:r>
      <w:ins w:id="102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026" w:author="Vermouth" w:date="2021-10-10T10:20:00Z">
              <w:rPr>
                <w:noProof/>
                <w:webHidden/>
              </w:rPr>
            </w:rPrChange>
          </w:rPr>
          <w:t>22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02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2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06F63AED" w14:textId="1F337C56" w:rsidR="004B3ACA" w:rsidRPr="00995BC6" w:rsidRDefault="004B3ACA">
      <w:pPr>
        <w:pStyle w:val="TableofFigures"/>
        <w:tabs>
          <w:tab w:val="right" w:leader="dot" w:pos="9628"/>
        </w:tabs>
        <w:rPr>
          <w:ins w:id="102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1030" w:author="Vermouth" w:date="2021-10-10T10:20:00Z">
            <w:rPr>
              <w:ins w:id="103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103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3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3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103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"_Toc84753663"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3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3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3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3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3.21 Thanh tìm kiếm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04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04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042" w:author="Vermouth" w:date="2021-10-10T10:20:00Z">
              <w:rPr>
                <w:noProof/>
                <w:webHidden/>
              </w:rPr>
            </w:rPrChange>
          </w:rPr>
          <w:instrText xml:space="preserve"> PAGEREF _Toc84753663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04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1044" w:author="Vermouth" w:date="2021-10-10T10:20:00Z">
            <w:rPr>
              <w:noProof/>
              <w:webHidden/>
            </w:rPr>
          </w:rPrChange>
        </w:rPr>
        <w:fldChar w:fldCharType="separate"/>
      </w:r>
      <w:ins w:id="104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046" w:author="Vermouth" w:date="2021-10-10T10:20:00Z">
              <w:rPr>
                <w:noProof/>
                <w:webHidden/>
              </w:rPr>
            </w:rPrChange>
          </w:rPr>
          <w:t>22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04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4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2F3F453B" w14:textId="3DF4286B" w:rsidR="004B3ACA" w:rsidRPr="00995BC6" w:rsidRDefault="004B3ACA">
      <w:pPr>
        <w:pStyle w:val="TableofFigures"/>
        <w:tabs>
          <w:tab w:val="right" w:leader="dot" w:pos="9628"/>
        </w:tabs>
        <w:rPr>
          <w:ins w:id="104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1050" w:author="Vermouth" w:date="2021-10-10T10:20:00Z">
            <w:rPr>
              <w:ins w:id="105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105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5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5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105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"_Toc84753664"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5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5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5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5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3.22 Giao diện trang đăng nhập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06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06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062" w:author="Vermouth" w:date="2021-10-10T10:20:00Z">
              <w:rPr>
                <w:noProof/>
                <w:webHidden/>
              </w:rPr>
            </w:rPrChange>
          </w:rPr>
          <w:instrText xml:space="preserve"> PAGEREF _Toc84753664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06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1064" w:author="Vermouth" w:date="2021-10-10T10:20:00Z">
            <w:rPr>
              <w:noProof/>
              <w:webHidden/>
            </w:rPr>
          </w:rPrChange>
        </w:rPr>
        <w:fldChar w:fldCharType="separate"/>
      </w:r>
      <w:ins w:id="106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066" w:author="Vermouth" w:date="2021-10-10T10:20:00Z">
              <w:rPr>
                <w:noProof/>
                <w:webHidden/>
              </w:rPr>
            </w:rPrChange>
          </w:rPr>
          <w:t>23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06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6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294FA594" w14:textId="27004E5E" w:rsidR="004B3ACA" w:rsidRPr="00995BC6" w:rsidRDefault="004B3ACA">
      <w:pPr>
        <w:pStyle w:val="TableofFigures"/>
        <w:tabs>
          <w:tab w:val="right" w:leader="dot" w:pos="9628"/>
        </w:tabs>
        <w:rPr>
          <w:ins w:id="106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1070" w:author="Vermouth" w:date="2021-10-10T10:20:00Z">
            <w:rPr>
              <w:ins w:id="107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107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7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7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107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"_Toc84753665"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7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7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7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7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3.23 Kiểm tra mật khẩu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08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08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082" w:author="Vermouth" w:date="2021-10-10T10:20:00Z">
              <w:rPr>
                <w:noProof/>
                <w:webHidden/>
              </w:rPr>
            </w:rPrChange>
          </w:rPr>
          <w:instrText xml:space="preserve"> PAGEREF _Toc84753665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08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1084" w:author="Vermouth" w:date="2021-10-10T10:20:00Z">
            <w:rPr>
              <w:noProof/>
              <w:webHidden/>
            </w:rPr>
          </w:rPrChange>
        </w:rPr>
        <w:fldChar w:fldCharType="separate"/>
      </w:r>
      <w:ins w:id="108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086" w:author="Vermouth" w:date="2021-10-10T10:20:00Z">
              <w:rPr>
                <w:noProof/>
                <w:webHidden/>
              </w:rPr>
            </w:rPrChange>
          </w:rPr>
          <w:t>23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08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8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6F8FDAA1" w14:textId="05BCBEA9" w:rsidR="004B3ACA" w:rsidRPr="00995BC6" w:rsidRDefault="004B3ACA">
      <w:pPr>
        <w:pStyle w:val="TableofFigures"/>
        <w:tabs>
          <w:tab w:val="right" w:leader="dot" w:pos="9628"/>
        </w:tabs>
        <w:rPr>
          <w:ins w:id="108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1090" w:author="Vermouth" w:date="2021-10-10T10:20:00Z">
            <w:rPr>
              <w:ins w:id="109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109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9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9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109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"_Toc84753666"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9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9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9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09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3.24 Đăng nhập với tài khoản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10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10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102" w:author="Vermouth" w:date="2021-10-10T10:20:00Z">
              <w:rPr>
                <w:noProof/>
                <w:webHidden/>
              </w:rPr>
            </w:rPrChange>
          </w:rPr>
          <w:instrText xml:space="preserve"> PAGEREF _Toc84753666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10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1104" w:author="Vermouth" w:date="2021-10-10T10:20:00Z">
            <w:rPr>
              <w:noProof/>
              <w:webHidden/>
            </w:rPr>
          </w:rPrChange>
        </w:rPr>
        <w:fldChar w:fldCharType="separate"/>
      </w:r>
      <w:ins w:id="110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106" w:author="Vermouth" w:date="2021-10-10T10:20:00Z">
              <w:rPr>
                <w:noProof/>
                <w:webHidden/>
              </w:rPr>
            </w:rPrChange>
          </w:rPr>
          <w:t>24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10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0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7CC357B5" w14:textId="43D4FFA9" w:rsidR="004B3ACA" w:rsidRPr="00995BC6" w:rsidRDefault="004B3ACA">
      <w:pPr>
        <w:pStyle w:val="TableofFigures"/>
        <w:tabs>
          <w:tab w:val="right" w:leader="dot" w:pos="9628"/>
        </w:tabs>
        <w:rPr>
          <w:ins w:id="110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1110" w:author="Vermouth" w:date="2021-10-10T10:20:00Z">
            <w:rPr>
              <w:ins w:id="111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111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1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1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111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"_Toc84753667"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1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1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1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1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3.26 Giao diện đăng nhập google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12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12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122" w:author="Vermouth" w:date="2021-10-10T10:20:00Z">
              <w:rPr>
                <w:noProof/>
                <w:webHidden/>
              </w:rPr>
            </w:rPrChange>
          </w:rPr>
          <w:instrText xml:space="preserve"> PAGEREF _Toc84753667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12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1124" w:author="Vermouth" w:date="2021-10-10T10:20:00Z">
            <w:rPr>
              <w:noProof/>
              <w:webHidden/>
            </w:rPr>
          </w:rPrChange>
        </w:rPr>
        <w:fldChar w:fldCharType="separate"/>
      </w:r>
      <w:ins w:id="112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126" w:author="Vermouth" w:date="2021-10-10T10:20:00Z">
              <w:rPr>
                <w:noProof/>
                <w:webHidden/>
              </w:rPr>
            </w:rPrChange>
          </w:rPr>
          <w:t>24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12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2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6D08B975" w14:textId="2E19CD2C" w:rsidR="004B3ACA" w:rsidRPr="00995BC6" w:rsidRDefault="004B3ACA">
      <w:pPr>
        <w:pStyle w:val="TableofFigures"/>
        <w:tabs>
          <w:tab w:val="right" w:leader="dot" w:pos="9628"/>
        </w:tabs>
        <w:rPr>
          <w:ins w:id="112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1130" w:author="Vermouth" w:date="2021-10-10T10:20:00Z">
            <w:rPr>
              <w:ins w:id="113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113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3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3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113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"_Toc84753668"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3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3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3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3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3.25 Giao diện xác minh tài khoản google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14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14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142" w:author="Vermouth" w:date="2021-10-10T10:20:00Z">
              <w:rPr>
                <w:noProof/>
                <w:webHidden/>
              </w:rPr>
            </w:rPrChange>
          </w:rPr>
          <w:instrText xml:space="preserve"> PAGEREF _Toc84753668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14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1144" w:author="Vermouth" w:date="2021-10-10T10:20:00Z">
            <w:rPr>
              <w:noProof/>
              <w:webHidden/>
            </w:rPr>
          </w:rPrChange>
        </w:rPr>
        <w:fldChar w:fldCharType="separate"/>
      </w:r>
      <w:ins w:id="114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146" w:author="Vermouth" w:date="2021-10-10T10:20:00Z">
              <w:rPr>
                <w:noProof/>
                <w:webHidden/>
              </w:rPr>
            </w:rPrChange>
          </w:rPr>
          <w:t>25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14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4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02BF9D57" w14:textId="765B0C5E" w:rsidR="004B3ACA" w:rsidRPr="00995BC6" w:rsidRDefault="004B3ACA">
      <w:pPr>
        <w:pStyle w:val="TableofFigures"/>
        <w:tabs>
          <w:tab w:val="right" w:leader="dot" w:pos="9628"/>
        </w:tabs>
        <w:rPr>
          <w:ins w:id="114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1150" w:author="Vermouth" w:date="2021-10-10T10:20:00Z">
            <w:rPr>
              <w:ins w:id="115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115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5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5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115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"_Toc84753669"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5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5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5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5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3.27 Đăng nhập với google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16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16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162" w:author="Vermouth" w:date="2021-10-10T10:20:00Z">
              <w:rPr>
                <w:noProof/>
                <w:webHidden/>
              </w:rPr>
            </w:rPrChange>
          </w:rPr>
          <w:instrText xml:space="preserve"> PAGEREF _Toc84753669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16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1164" w:author="Vermouth" w:date="2021-10-10T10:20:00Z">
            <w:rPr>
              <w:noProof/>
              <w:webHidden/>
            </w:rPr>
          </w:rPrChange>
        </w:rPr>
        <w:fldChar w:fldCharType="separate"/>
      </w:r>
      <w:ins w:id="116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166" w:author="Vermouth" w:date="2021-10-10T10:20:00Z">
              <w:rPr>
                <w:noProof/>
                <w:webHidden/>
              </w:rPr>
            </w:rPrChange>
          </w:rPr>
          <w:t>25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16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6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0C03D25F" w14:textId="51DB3CAA" w:rsidR="004B3ACA" w:rsidRPr="00995BC6" w:rsidRDefault="004B3ACA">
      <w:pPr>
        <w:pStyle w:val="TableofFigures"/>
        <w:tabs>
          <w:tab w:val="right" w:leader="dot" w:pos="9628"/>
        </w:tabs>
        <w:rPr>
          <w:ins w:id="116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1170" w:author="Vermouth" w:date="2021-10-10T10:20:00Z">
            <w:rPr>
              <w:ins w:id="117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117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7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7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117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"_Toc84753670"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7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7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7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7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3.28 Giao diện trang chi tiết – Đánh giá, bình luận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18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18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182" w:author="Vermouth" w:date="2021-10-10T10:20:00Z">
              <w:rPr>
                <w:noProof/>
                <w:webHidden/>
              </w:rPr>
            </w:rPrChange>
          </w:rPr>
          <w:instrText xml:space="preserve"> PAGEREF _Toc84753670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18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1184" w:author="Vermouth" w:date="2021-10-10T10:20:00Z">
            <w:rPr>
              <w:noProof/>
              <w:webHidden/>
            </w:rPr>
          </w:rPrChange>
        </w:rPr>
        <w:fldChar w:fldCharType="separate"/>
      </w:r>
      <w:ins w:id="118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186" w:author="Vermouth" w:date="2021-10-10T10:20:00Z">
              <w:rPr>
                <w:noProof/>
                <w:webHidden/>
              </w:rPr>
            </w:rPrChange>
          </w:rPr>
          <w:t>25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18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8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09AA5019" w14:textId="1942658D" w:rsidR="004B3ACA" w:rsidRPr="00995BC6" w:rsidRDefault="004B3ACA">
      <w:pPr>
        <w:pStyle w:val="TableofFigures"/>
        <w:tabs>
          <w:tab w:val="right" w:leader="dot" w:pos="9628"/>
        </w:tabs>
        <w:rPr>
          <w:ins w:id="118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1190" w:author="Vermouth" w:date="2021-10-10T10:20:00Z">
            <w:rPr>
              <w:ins w:id="119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119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9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9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119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"_Toc84753671"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9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9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9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19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3.29 Giao diện trang chi tiết – Mô tả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20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20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202" w:author="Vermouth" w:date="2021-10-10T10:20:00Z">
              <w:rPr>
                <w:noProof/>
                <w:webHidden/>
              </w:rPr>
            </w:rPrChange>
          </w:rPr>
          <w:instrText xml:space="preserve"> PAGEREF _Toc84753671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20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1204" w:author="Vermouth" w:date="2021-10-10T10:20:00Z">
            <w:rPr>
              <w:noProof/>
              <w:webHidden/>
            </w:rPr>
          </w:rPrChange>
        </w:rPr>
        <w:fldChar w:fldCharType="separate"/>
      </w:r>
      <w:ins w:id="120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206" w:author="Vermouth" w:date="2021-10-10T10:20:00Z">
              <w:rPr>
                <w:noProof/>
                <w:webHidden/>
              </w:rPr>
            </w:rPrChange>
          </w:rPr>
          <w:t>25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20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0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65CF816C" w14:textId="44E645FD" w:rsidR="004B3ACA" w:rsidRPr="00995BC6" w:rsidRDefault="004B3ACA">
      <w:pPr>
        <w:pStyle w:val="TableofFigures"/>
        <w:tabs>
          <w:tab w:val="right" w:leader="dot" w:pos="9628"/>
        </w:tabs>
        <w:rPr>
          <w:ins w:id="120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1210" w:author="Vermouth" w:date="2021-10-10T10:20:00Z">
            <w:rPr>
              <w:ins w:id="121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121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13" w:author="Vermouth" w:date="2021-10-10T10:20:00Z">
              <w:rPr>
                <w:rStyle w:val="Hyperlink"/>
                <w:noProof/>
              </w:rPr>
            </w:rPrChange>
          </w:rPr>
          <w:lastRenderedPageBreak/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1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121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"_Toc84753672"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1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1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1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1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3.30 Giao diện trang chi tiết – Sản phẩm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22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22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222" w:author="Vermouth" w:date="2021-10-10T10:20:00Z">
              <w:rPr>
                <w:noProof/>
                <w:webHidden/>
              </w:rPr>
            </w:rPrChange>
          </w:rPr>
          <w:instrText xml:space="preserve"> PAGEREF _Toc84753672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22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1224" w:author="Vermouth" w:date="2021-10-10T10:20:00Z">
            <w:rPr>
              <w:noProof/>
              <w:webHidden/>
            </w:rPr>
          </w:rPrChange>
        </w:rPr>
        <w:fldChar w:fldCharType="separate"/>
      </w:r>
      <w:ins w:id="122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226" w:author="Vermouth" w:date="2021-10-10T10:20:00Z">
              <w:rPr>
                <w:noProof/>
                <w:webHidden/>
              </w:rPr>
            </w:rPrChange>
          </w:rPr>
          <w:t>25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22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2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64A4FF93" w14:textId="2FADE6B4" w:rsidR="004B3ACA" w:rsidRPr="00995BC6" w:rsidRDefault="004B3ACA">
      <w:pPr>
        <w:pStyle w:val="TableofFigures"/>
        <w:tabs>
          <w:tab w:val="right" w:leader="dot" w:pos="9628"/>
        </w:tabs>
        <w:rPr>
          <w:ins w:id="122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1230" w:author="Vermouth" w:date="2021-10-10T10:20:00Z">
            <w:rPr>
              <w:ins w:id="123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123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3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3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123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"_Toc84753673"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3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3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3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3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3.31 Mua sản phẩm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24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24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242" w:author="Vermouth" w:date="2021-10-10T10:20:00Z">
              <w:rPr>
                <w:noProof/>
                <w:webHidden/>
              </w:rPr>
            </w:rPrChange>
          </w:rPr>
          <w:instrText xml:space="preserve"> PAGEREF _Toc84753673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24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1244" w:author="Vermouth" w:date="2021-10-10T10:20:00Z">
            <w:rPr>
              <w:noProof/>
              <w:webHidden/>
            </w:rPr>
          </w:rPrChange>
        </w:rPr>
        <w:fldChar w:fldCharType="separate"/>
      </w:r>
      <w:ins w:id="124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246" w:author="Vermouth" w:date="2021-10-10T10:20:00Z">
              <w:rPr>
                <w:noProof/>
                <w:webHidden/>
              </w:rPr>
            </w:rPrChange>
          </w:rPr>
          <w:t>26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24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4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28EDA091" w14:textId="21D9CD59" w:rsidR="004B3ACA" w:rsidRPr="00995BC6" w:rsidRDefault="004B3ACA">
      <w:pPr>
        <w:pStyle w:val="TableofFigures"/>
        <w:tabs>
          <w:tab w:val="right" w:leader="dot" w:pos="9628"/>
        </w:tabs>
        <w:rPr>
          <w:ins w:id="124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1250" w:author="Vermouth" w:date="2021-10-10T10:20:00Z">
            <w:rPr>
              <w:ins w:id="125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125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5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5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125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"_Toc84753674"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5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5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5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5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3.32 Trang giỏ hàng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26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26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262" w:author="Vermouth" w:date="2021-10-10T10:20:00Z">
              <w:rPr>
                <w:noProof/>
                <w:webHidden/>
              </w:rPr>
            </w:rPrChange>
          </w:rPr>
          <w:instrText xml:space="preserve"> PAGEREF _Toc84753674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26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1264" w:author="Vermouth" w:date="2021-10-10T10:20:00Z">
            <w:rPr>
              <w:noProof/>
              <w:webHidden/>
            </w:rPr>
          </w:rPrChange>
        </w:rPr>
        <w:fldChar w:fldCharType="separate"/>
      </w:r>
      <w:ins w:id="126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266" w:author="Vermouth" w:date="2021-10-10T10:20:00Z">
              <w:rPr>
                <w:noProof/>
                <w:webHidden/>
              </w:rPr>
            </w:rPrChange>
          </w:rPr>
          <w:t>26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26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6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3F359F4F" w14:textId="022B938E" w:rsidR="004B3ACA" w:rsidRPr="00995BC6" w:rsidRDefault="004B3ACA">
      <w:pPr>
        <w:pStyle w:val="TableofFigures"/>
        <w:tabs>
          <w:tab w:val="right" w:leader="dot" w:pos="9628"/>
        </w:tabs>
        <w:rPr>
          <w:ins w:id="126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1270" w:author="Vermouth" w:date="2021-10-10T10:20:00Z">
            <w:rPr>
              <w:ins w:id="127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127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7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7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1275" w:author="Vermouth" w:date="2021-10-10T10:20:00Z">
              <w:rPr>
                <w:noProof/>
              </w:rPr>
            </w:rPrChange>
          </w:rPr>
          <w:instrText>HYPERLINK \l "_Toc84753675"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7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7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7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7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3.33 Tăng, giảm số lượng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28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28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282" w:author="Vermouth" w:date="2021-10-10T10:20:00Z">
              <w:rPr>
                <w:noProof/>
                <w:webHidden/>
              </w:rPr>
            </w:rPrChange>
          </w:rPr>
          <w:instrText xml:space="preserve"> PAGEREF _Toc84753675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28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1284" w:author="Vermouth" w:date="2021-10-10T10:20:00Z">
            <w:rPr>
              <w:noProof/>
              <w:webHidden/>
            </w:rPr>
          </w:rPrChange>
        </w:rPr>
        <w:fldChar w:fldCharType="separate"/>
      </w:r>
      <w:ins w:id="128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286" w:author="Vermouth" w:date="2021-10-10T10:20:00Z">
              <w:rPr>
                <w:noProof/>
                <w:webHidden/>
              </w:rPr>
            </w:rPrChange>
          </w:rPr>
          <w:t>27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28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8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072D823A" w14:textId="30C54398" w:rsidR="004B3ACA" w:rsidRPr="00995BC6" w:rsidRDefault="004B3ACA">
      <w:pPr>
        <w:pStyle w:val="TableofFigures"/>
        <w:tabs>
          <w:tab w:val="right" w:leader="dot" w:pos="9628"/>
        </w:tabs>
        <w:rPr>
          <w:ins w:id="128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1290" w:author="Vermouth" w:date="2021-10-10T10:20:00Z">
            <w:rPr>
              <w:ins w:id="129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129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9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9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129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"_Toc84753676"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9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9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9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29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3.34 Xóa sản phẩm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30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30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302" w:author="Vermouth" w:date="2021-10-10T10:20:00Z">
              <w:rPr>
                <w:noProof/>
                <w:webHidden/>
              </w:rPr>
            </w:rPrChange>
          </w:rPr>
          <w:instrText xml:space="preserve"> PAGEREF _Toc84753676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30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1304" w:author="Vermouth" w:date="2021-10-10T10:20:00Z">
            <w:rPr>
              <w:noProof/>
              <w:webHidden/>
            </w:rPr>
          </w:rPrChange>
        </w:rPr>
        <w:fldChar w:fldCharType="separate"/>
      </w:r>
      <w:ins w:id="130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306" w:author="Vermouth" w:date="2021-10-10T10:20:00Z">
              <w:rPr>
                <w:noProof/>
                <w:webHidden/>
              </w:rPr>
            </w:rPrChange>
          </w:rPr>
          <w:t>27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30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0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77E9AD74" w14:textId="3AEA0C8E" w:rsidR="004B3ACA" w:rsidRPr="00995BC6" w:rsidRDefault="004B3ACA">
      <w:pPr>
        <w:pStyle w:val="TableofFigures"/>
        <w:tabs>
          <w:tab w:val="right" w:leader="dot" w:pos="9628"/>
        </w:tabs>
        <w:rPr>
          <w:ins w:id="130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1310" w:author="Vermouth" w:date="2021-10-10T10:20:00Z">
            <w:rPr>
              <w:ins w:id="131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131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1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1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131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"_Toc84753677"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1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1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1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1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3.35 Kiểm tra thông tin khách hàng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32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32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322" w:author="Vermouth" w:date="2021-10-10T10:20:00Z">
              <w:rPr>
                <w:noProof/>
                <w:webHidden/>
              </w:rPr>
            </w:rPrChange>
          </w:rPr>
          <w:instrText xml:space="preserve"> PAGEREF _Toc84753677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32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1324" w:author="Vermouth" w:date="2021-10-10T10:20:00Z">
            <w:rPr>
              <w:noProof/>
              <w:webHidden/>
            </w:rPr>
          </w:rPrChange>
        </w:rPr>
        <w:fldChar w:fldCharType="separate"/>
      </w:r>
      <w:ins w:id="132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326" w:author="Vermouth" w:date="2021-10-10T10:20:00Z">
              <w:rPr>
                <w:noProof/>
                <w:webHidden/>
              </w:rPr>
            </w:rPrChange>
          </w:rPr>
          <w:t>27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32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2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5AB038CB" w14:textId="350F3576" w:rsidR="004B3ACA" w:rsidRPr="00995BC6" w:rsidRDefault="004B3ACA">
      <w:pPr>
        <w:pStyle w:val="TableofFigures"/>
        <w:tabs>
          <w:tab w:val="right" w:leader="dot" w:pos="9628"/>
        </w:tabs>
        <w:rPr>
          <w:ins w:id="132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1330" w:author="Vermouth" w:date="2021-10-10T10:20:00Z">
            <w:rPr>
              <w:ins w:id="133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133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3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3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133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"_Toc84753678"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3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3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3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3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3.36 Thanh toán giỏ hàng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34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34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342" w:author="Vermouth" w:date="2021-10-10T10:20:00Z">
              <w:rPr>
                <w:noProof/>
                <w:webHidden/>
              </w:rPr>
            </w:rPrChange>
          </w:rPr>
          <w:instrText xml:space="preserve"> PAGEREF _Toc84753678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34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1344" w:author="Vermouth" w:date="2021-10-10T10:20:00Z">
            <w:rPr>
              <w:noProof/>
              <w:webHidden/>
            </w:rPr>
          </w:rPrChange>
        </w:rPr>
        <w:fldChar w:fldCharType="separate"/>
      </w:r>
      <w:ins w:id="134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346" w:author="Vermouth" w:date="2021-10-10T10:20:00Z">
              <w:rPr>
                <w:noProof/>
                <w:webHidden/>
              </w:rPr>
            </w:rPrChange>
          </w:rPr>
          <w:t>28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34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4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357FB51D" w14:textId="396DF61D" w:rsidR="004B3ACA" w:rsidRPr="00995BC6" w:rsidRDefault="004B3ACA">
      <w:pPr>
        <w:pStyle w:val="TableofFigures"/>
        <w:tabs>
          <w:tab w:val="right" w:leader="dot" w:pos="9628"/>
        </w:tabs>
        <w:rPr>
          <w:ins w:id="134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1350" w:author="Vermouth" w:date="2021-10-10T10:20:00Z">
            <w:rPr>
              <w:ins w:id="135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135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5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5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135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"_Toc84753679"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5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5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5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5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3.37 Thông báo qua email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36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36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362" w:author="Vermouth" w:date="2021-10-10T10:20:00Z">
              <w:rPr>
                <w:noProof/>
                <w:webHidden/>
              </w:rPr>
            </w:rPrChange>
          </w:rPr>
          <w:instrText xml:space="preserve"> PAGEREF _Toc84753679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36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1364" w:author="Vermouth" w:date="2021-10-10T10:20:00Z">
            <w:rPr>
              <w:noProof/>
              <w:webHidden/>
            </w:rPr>
          </w:rPrChange>
        </w:rPr>
        <w:fldChar w:fldCharType="separate"/>
      </w:r>
      <w:ins w:id="136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366" w:author="Vermouth" w:date="2021-10-10T10:20:00Z">
              <w:rPr>
                <w:noProof/>
                <w:webHidden/>
              </w:rPr>
            </w:rPrChange>
          </w:rPr>
          <w:t>28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36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6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7F53EC8D" w14:textId="7C0C35C6" w:rsidR="004B3ACA" w:rsidRPr="00995BC6" w:rsidRDefault="004B3ACA">
      <w:pPr>
        <w:pStyle w:val="TableofFigures"/>
        <w:tabs>
          <w:tab w:val="right" w:leader="dot" w:pos="9628"/>
        </w:tabs>
        <w:rPr>
          <w:ins w:id="136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1370" w:author="Vermouth" w:date="2021-10-10T10:20:00Z">
            <w:rPr>
              <w:ins w:id="137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137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7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7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137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"_Toc84753680"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7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7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7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7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3.38 Đơn hàng, biểu đồ, thống kê,...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38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38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382" w:author="Vermouth" w:date="2021-10-10T10:20:00Z">
              <w:rPr>
                <w:noProof/>
                <w:webHidden/>
              </w:rPr>
            </w:rPrChange>
          </w:rPr>
          <w:instrText xml:space="preserve"> PAGEREF _Toc84753680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38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1384" w:author="Vermouth" w:date="2021-10-10T10:20:00Z">
            <w:rPr>
              <w:noProof/>
              <w:webHidden/>
            </w:rPr>
          </w:rPrChange>
        </w:rPr>
        <w:fldChar w:fldCharType="separate"/>
      </w:r>
      <w:ins w:id="138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386" w:author="Vermouth" w:date="2021-10-10T10:20:00Z">
              <w:rPr>
                <w:noProof/>
                <w:webHidden/>
              </w:rPr>
            </w:rPrChange>
          </w:rPr>
          <w:t>29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38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8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51A6E751" w14:textId="74A7F264" w:rsidR="004B3ACA" w:rsidRPr="00995BC6" w:rsidRDefault="004B3ACA">
      <w:pPr>
        <w:pStyle w:val="TableofFigures"/>
        <w:tabs>
          <w:tab w:val="right" w:leader="dot" w:pos="9628"/>
        </w:tabs>
        <w:rPr>
          <w:ins w:id="138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1390" w:author="Vermouth" w:date="2021-10-10T10:20:00Z">
            <w:rPr>
              <w:ins w:id="139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139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9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9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139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"_Toc84753681"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9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9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9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39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3.39 Danh mục sản phẩm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40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40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402" w:author="Vermouth" w:date="2021-10-10T10:20:00Z">
              <w:rPr>
                <w:noProof/>
                <w:webHidden/>
              </w:rPr>
            </w:rPrChange>
          </w:rPr>
          <w:instrText xml:space="preserve"> PAGEREF _Toc84753681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40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1404" w:author="Vermouth" w:date="2021-10-10T10:20:00Z">
            <w:rPr>
              <w:noProof/>
              <w:webHidden/>
            </w:rPr>
          </w:rPrChange>
        </w:rPr>
        <w:fldChar w:fldCharType="separate"/>
      </w:r>
      <w:ins w:id="140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406" w:author="Vermouth" w:date="2021-10-10T10:20:00Z">
              <w:rPr>
                <w:noProof/>
                <w:webHidden/>
              </w:rPr>
            </w:rPrChange>
          </w:rPr>
          <w:t>29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40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0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0B04DF47" w14:textId="4CFF6211" w:rsidR="004B3ACA" w:rsidRPr="00995BC6" w:rsidRDefault="004B3ACA">
      <w:pPr>
        <w:pStyle w:val="TableofFigures"/>
        <w:tabs>
          <w:tab w:val="right" w:leader="dot" w:pos="9628"/>
        </w:tabs>
        <w:rPr>
          <w:ins w:id="140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1410" w:author="Vermouth" w:date="2021-10-10T10:20:00Z">
            <w:rPr>
              <w:ins w:id="141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141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1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1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141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"_Toc84753682"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1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1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1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1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3.40 Progress Projects,...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42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42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422" w:author="Vermouth" w:date="2021-10-10T10:20:00Z">
              <w:rPr>
                <w:noProof/>
                <w:webHidden/>
              </w:rPr>
            </w:rPrChange>
          </w:rPr>
          <w:instrText xml:space="preserve"> PAGEREF _Toc84753682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42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1424" w:author="Vermouth" w:date="2021-10-10T10:20:00Z">
            <w:rPr>
              <w:noProof/>
              <w:webHidden/>
            </w:rPr>
          </w:rPrChange>
        </w:rPr>
        <w:fldChar w:fldCharType="separate"/>
      </w:r>
      <w:ins w:id="142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426" w:author="Vermouth" w:date="2021-10-10T10:20:00Z">
              <w:rPr>
                <w:noProof/>
                <w:webHidden/>
              </w:rPr>
            </w:rPrChange>
          </w:rPr>
          <w:t>29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42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2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54F659E5" w14:textId="20EDBD9A" w:rsidR="004B3ACA" w:rsidRPr="00995BC6" w:rsidRDefault="004B3ACA">
      <w:pPr>
        <w:pStyle w:val="TableofFigures"/>
        <w:tabs>
          <w:tab w:val="right" w:leader="dot" w:pos="9628"/>
        </w:tabs>
        <w:rPr>
          <w:ins w:id="142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1430" w:author="Vermouth" w:date="2021-10-10T10:20:00Z">
            <w:rPr>
              <w:ins w:id="143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143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3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3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143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"_Toc84753683"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3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3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3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3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3.41 Thêm mới sản phẩm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44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44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442" w:author="Vermouth" w:date="2021-10-10T10:20:00Z">
              <w:rPr>
                <w:noProof/>
                <w:webHidden/>
              </w:rPr>
            </w:rPrChange>
          </w:rPr>
          <w:instrText xml:space="preserve"> PAGEREF _Toc84753683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44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1444" w:author="Vermouth" w:date="2021-10-10T10:20:00Z">
            <w:rPr>
              <w:noProof/>
              <w:webHidden/>
            </w:rPr>
          </w:rPrChange>
        </w:rPr>
        <w:fldChar w:fldCharType="separate"/>
      </w:r>
      <w:ins w:id="144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446" w:author="Vermouth" w:date="2021-10-10T10:20:00Z">
              <w:rPr>
                <w:noProof/>
                <w:webHidden/>
              </w:rPr>
            </w:rPrChange>
          </w:rPr>
          <w:t>30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44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4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09E37B63" w14:textId="4ABA2F1F" w:rsidR="004B3ACA" w:rsidRPr="00995BC6" w:rsidRDefault="004B3ACA">
      <w:pPr>
        <w:pStyle w:val="TableofFigures"/>
        <w:tabs>
          <w:tab w:val="right" w:leader="dot" w:pos="9628"/>
        </w:tabs>
        <w:rPr>
          <w:ins w:id="144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1450" w:author="Vermouth" w:date="2021-10-10T10:20:00Z">
            <w:rPr>
              <w:ins w:id="145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145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5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5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1455" w:author="Vermouth" w:date="2021-10-10T10:20:00Z">
              <w:rPr>
                <w:noProof/>
              </w:rPr>
            </w:rPrChange>
          </w:rPr>
          <w:instrText>HYPERLINK \l "_Toc84753684"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5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5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5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5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3.42 Danh sách sản phẩm vừa được thêm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46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46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462" w:author="Vermouth" w:date="2021-10-10T10:20:00Z">
              <w:rPr>
                <w:noProof/>
                <w:webHidden/>
              </w:rPr>
            </w:rPrChange>
          </w:rPr>
          <w:instrText xml:space="preserve"> PAGEREF _Toc84753684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46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1464" w:author="Vermouth" w:date="2021-10-10T10:20:00Z">
            <w:rPr>
              <w:noProof/>
              <w:webHidden/>
            </w:rPr>
          </w:rPrChange>
        </w:rPr>
        <w:fldChar w:fldCharType="separate"/>
      </w:r>
      <w:ins w:id="146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466" w:author="Vermouth" w:date="2021-10-10T10:20:00Z">
              <w:rPr>
                <w:noProof/>
                <w:webHidden/>
              </w:rPr>
            </w:rPrChange>
          </w:rPr>
          <w:t>30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46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6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77014C98" w14:textId="75C06529" w:rsidR="004B3ACA" w:rsidRPr="00995BC6" w:rsidRDefault="004B3ACA">
      <w:pPr>
        <w:pStyle w:val="TableofFigures"/>
        <w:tabs>
          <w:tab w:val="right" w:leader="dot" w:pos="9628"/>
        </w:tabs>
        <w:rPr>
          <w:ins w:id="146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1470" w:author="Vermouth" w:date="2021-10-10T10:20:00Z">
            <w:rPr>
              <w:ins w:id="147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147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7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7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147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"_Toc84753685"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7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7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7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7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3.43 Giao diện chỉnh sửa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48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48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482" w:author="Vermouth" w:date="2021-10-10T10:20:00Z">
              <w:rPr>
                <w:noProof/>
                <w:webHidden/>
              </w:rPr>
            </w:rPrChange>
          </w:rPr>
          <w:instrText xml:space="preserve"> PAGEREF _Toc84753685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48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1484" w:author="Vermouth" w:date="2021-10-10T10:20:00Z">
            <w:rPr>
              <w:noProof/>
              <w:webHidden/>
            </w:rPr>
          </w:rPrChange>
        </w:rPr>
        <w:fldChar w:fldCharType="separate"/>
      </w:r>
      <w:ins w:id="148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486" w:author="Vermouth" w:date="2021-10-10T10:20:00Z">
              <w:rPr>
                <w:noProof/>
                <w:webHidden/>
              </w:rPr>
            </w:rPrChange>
          </w:rPr>
          <w:t>30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48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8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07E455F0" w14:textId="004032A8" w:rsidR="004B3ACA" w:rsidRPr="00995BC6" w:rsidRDefault="004B3ACA">
      <w:pPr>
        <w:pStyle w:val="TableofFigures"/>
        <w:tabs>
          <w:tab w:val="right" w:leader="dot" w:pos="9628"/>
        </w:tabs>
        <w:rPr>
          <w:ins w:id="148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1490" w:author="Vermouth" w:date="2021-10-10T10:20:00Z">
            <w:rPr>
              <w:ins w:id="149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149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9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9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149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"_Toc84753686"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9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9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9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49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3.44 Id chỉnh sửa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50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50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502" w:author="Vermouth" w:date="2021-10-10T10:20:00Z">
              <w:rPr>
                <w:noProof/>
                <w:webHidden/>
              </w:rPr>
            </w:rPrChange>
          </w:rPr>
          <w:instrText xml:space="preserve"> PAGEREF _Toc84753686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50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1504" w:author="Vermouth" w:date="2021-10-10T10:20:00Z">
            <w:rPr>
              <w:noProof/>
              <w:webHidden/>
            </w:rPr>
          </w:rPrChange>
        </w:rPr>
        <w:fldChar w:fldCharType="separate"/>
      </w:r>
      <w:ins w:id="150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506" w:author="Vermouth" w:date="2021-10-10T10:20:00Z">
              <w:rPr>
                <w:noProof/>
                <w:webHidden/>
              </w:rPr>
            </w:rPrChange>
          </w:rPr>
          <w:t>31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50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0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5DC18F42" w14:textId="27CFAC1A" w:rsidR="004B3ACA" w:rsidRPr="00995BC6" w:rsidRDefault="004B3ACA">
      <w:pPr>
        <w:pStyle w:val="TableofFigures"/>
        <w:tabs>
          <w:tab w:val="right" w:leader="dot" w:pos="9628"/>
        </w:tabs>
        <w:rPr>
          <w:ins w:id="150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1510" w:author="Vermouth" w:date="2021-10-10T10:20:00Z">
            <w:rPr>
              <w:ins w:id="151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151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1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1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151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"_Toc84753687"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1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1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1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1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3.45 Sản phẩm được chỉnh sửa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52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52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522" w:author="Vermouth" w:date="2021-10-10T10:20:00Z">
              <w:rPr>
                <w:noProof/>
                <w:webHidden/>
              </w:rPr>
            </w:rPrChange>
          </w:rPr>
          <w:instrText xml:space="preserve"> PAGEREF _Toc84753687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52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1524" w:author="Vermouth" w:date="2021-10-10T10:20:00Z">
            <w:rPr>
              <w:noProof/>
              <w:webHidden/>
            </w:rPr>
          </w:rPrChange>
        </w:rPr>
        <w:fldChar w:fldCharType="separate"/>
      </w:r>
      <w:ins w:id="152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526" w:author="Vermouth" w:date="2021-10-10T10:20:00Z">
              <w:rPr>
                <w:noProof/>
                <w:webHidden/>
              </w:rPr>
            </w:rPrChange>
          </w:rPr>
          <w:t>31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52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2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65A1C438" w14:textId="2DF9F7A2" w:rsidR="004B3ACA" w:rsidRPr="00995BC6" w:rsidRDefault="004B3ACA">
      <w:pPr>
        <w:pStyle w:val="TableofFigures"/>
        <w:tabs>
          <w:tab w:val="right" w:leader="dot" w:pos="9628"/>
        </w:tabs>
        <w:rPr>
          <w:ins w:id="152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1530" w:author="Vermouth" w:date="2021-10-10T10:20:00Z">
            <w:rPr>
              <w:ins w:id="153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153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3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3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153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"_Toc84753688"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3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3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3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3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3.46 Danh sách sản phẩm sau khi bị xóa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54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54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542" w:author="Vermouth" w:date="2021-10-10T10:20:00Z">
              <w:rPr>
                <w:noProof/>
                <w:webHidden/>
              </w:rPr>
            </w:rPrChange>
          </w:rPr>
          <w:instrText xml:space="preserve"> PAGEREF _Toc84753688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54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1544" w:author="Vermouth" w:date="2021-10-10T10:20:00Z">
            <w:rPr>
              <w:noProof/>
              <w:webHidden/>
            </w:rPr>
          </w:rPrChange>
        </w:rPr>
        <w:fldChar w:fldCharType="separate"/>
      </w:r>
      <w:ins w:id="154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546" w:author="Vermouth" w:date="2021-10-10T10:20:00Z">
              <w:rPr>
                <w:noProof/>
                <w:webHidden/>
              </w:rPr>
            </w:rPrChange>
          </w:rPr>
          <w:t>31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54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4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09F1921B" w14:textId="031EE4B4" w:rsidR="004B3ACA" w:rsidRPr="00995BC6" w:rsidRDefault="004B3ACA">
      <w:pPr>
        <w:pStyle w:val="TableofFigures"/>
        <w:tabs>
          <w:tab w:val="right" w:leader="dot" w:pos="9628"/>
        </w:tabs>
        <w:rPr>
          <w:ins w:id="154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1550" w:author="Vermouth" w:date="2021-10-10T10:20:00Z">
            <w:rPr>
              <w:ins w:id="155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155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5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5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155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"_Toc84753689"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5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5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5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5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3.47 Đơn hàng #1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56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56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562" w:author="Vermouth" w:date="2021-10-10T10:20:00Z">
              <w:rPr>
                <w:noProof/>
                <w:webHidden/>
              </w:rPr>
            </w:rPrChange>
          </w:rPr>
          <w:instrText xml:space="preserve"> PAGEREF _Toc84753689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56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1564" w:author="Vermouth" w:date="2021-10-10T10:20:00Z">
            <w:rPr>
              <w:noProof/>
              <w:webHidden/>
            </w:rPr>
          </w:rPrChange>
        </w:rPr>
        <w:fldChar w:fldCharType="separate"/>
      </w:r>
      <w:ins w:id="156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566" w:author="Vermouth" w:date="2021-10-10T10:20:00Z">
              <w:rPr>
                <w:noProof/>
                <w:webHidden/>
              </w:rPr>
            </w:rPrChange>
          </w:rPr>
          <w:t>31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56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6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137ECFA8" w14:textId="07F0DD9B" w:rsidR="004B3ACA" w:rsidRPr="00995BC6" w:rsidRDefault="004B3ACA">
      <w:pPr>
        <w:pStyle w:val="TableofFigures"/>
        <w:tabs>
          <w:tab w:val="right" w:leader="dot" w:pos="9628"/>
        </w:tabs>
        <w:rPr>
          <w:ins w:id="1569" w:author="Vermouth" w:date="2021-10-10T10:20:00Z"/>
          <w:rFonts w:ascii="Times New Roman" w:eastAsiaTheme="minorEastAsia" w:hAnsi="Times New Roman" w:cs="Times New Roman"/>
          <w:noProof/>
          <w:sz w:val="26"/>
          <w:szCs w:val="26"/>
          <w:lang w:val="vi-VN" w:eastAsia="vi-VN"/>
          <w:rPrChange w:id="1570" w:author="Vermouth" w:date="2021-10-10T10:20:00Z">
            <w:rPr>
              <w:ins w:id="157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157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7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7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157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"_Toc84753690"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7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7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7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7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3.48 Đơn hàng #2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58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58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582" w:author="Vermouth" w:date="2021-10-10T10:20:00Z">
              <w:rPr>
                <w:noProof/>
                <w:webHidden/>
              </w:rPr>
            </w:rPrChange>
          </w:rPr>
          <w:instrText xml:space="preserve"> PAGEREF _Toc84753690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58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1584" w:author="Vermouth" w:date="2021-10-10T10:20:00Z">
            <w:rPr>
              <w:noProof/>
              <w:webHidden/>
            </w:rPr>
          </w:rPrChange>
        </w:rPr>
        <w:fldChar w:fldCharType="separate"/>
      </w:r>
      <w:ins w:id="158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586" w:author="Vermouth" w:date="2021-10-10T10:20:00Z">
              <w:rPr>
                <w:noProof/>
                <w:webHidden/>
              </w:rPr>
            </w:rPrChange>
          </w:rPr>
          <w:t>32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58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8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02F11C34" w14:textId="09D8F385" w:rsidR="004B3ACA" w:rsidRPr="00C67488" w:rsidRDefault="004B3ACA">
      <w:pPr>
        <w:pStyle w:val="TableofFigures"/>
        <w:tabs>
          <w:tab w:val="right" w:leader="dot" w:pos="9628"/>
        </w:tabs>
        <w:rPr>
          <w:ins w:id="1589" w:author="Vermouth" w:date="2021-10-10T10:20:00Z"/>
          <w:rFonts w:ascii="Times New Roman" w:eastAsiaTheme="minorEastAsia" w:hAnsi="Times New Roman" w:cs="Times New Roman"/>
          <w:noProof/>
          <w:sz w:val="32"/>
          <w:szCs w:val="32"/>
          <w:lang w:val="vi-VN" w:eastAsia="vi-VN"/>
          <w:rPrChange w:id="1590" w:author="Vermouth" w:date="2021-10-10T10:20:00Z">
            <w:rPr>
              <w:ins w:id="1591" w:author="Vermouth" w:date="2021-10-10T10:20:00Z"/>
              <w:rFonts w:eastAsiaTheme="minorEastAsia"/>
              <w:noProof/>
              <w:lang w:val="vi-VN" w:eastAsia="vi-VN"/>
            </w:rPr>
          </w:rPrChange>
        </w:rPr>
      </w:pPr>
      <w:ins w:id="1592" w:author="Vermouth" w:date="2021-10-10T10:20:00Z"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93" w:author="Vermouth" w:date="2021-10-10T10:20:00Z">
              <w:rPr>
                <w:rStyle w:val="Hyperlink"/>
                <w:noProof/>
              </w:rPr>
            </w:rPrChange>
          </w:rPr>
          <w:fldChar w:fldCharType="begin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94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Fonts w:ascii="Times New Roman" w:hAnsi="Times New Roman" w:cs="Times New Roman"/>
            <w:noProof/>
            <w:sz w:val="26"/>
            <w:szCs w:val="26"/>
            <w:rPrChange w:id="1595" w:author="Vermouth" w:date="2021-10-10T10:20:00Z">
              <w:rPr>
                <w:noProof/>
              </w:rPr>
            </w:rPrChange>
          </w:rPr>
          <w:instrText>HYPERLINK "C:\\Users\\leagu\\Downloads\\BCTN_HoThanhPhong_0220_CD19LW7\\BaoCaoTotNghiep_HoThanhPhong.docx" \l "_Toc84753691"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96" w:author="Vermouth" w:date="2021-10-10T10:20:00Z">
              <w:rPr>
                <w:rStyle w:val="Hyperlink"/>
                <w:noProof/>
              </w:rPr>
            </w:rPrChange>
          </w:rPr>
          <w:instrText xml:space="preserve"> </w:instrText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97" w:author="Vermouth" w:date="2021-10-10T10:20:00Z">
              <w:rPr>
                <w:rStyle w:val="Hyperlink"/>
                <w:noProof/>
              </w:rPr>
            </w:rPrChange>
          </w:rPr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98" w:author="Vermouth" w:date="2021-10-10T10:20:00Z">
              <w:rPr>
                <w:rStyle w:val="Hyperlink"/>
                <w:noProof/>
              </w:rPr>
            </w:rPrChange>
          </w:rPr>
          <w:fldChar w:fldCharType="separate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59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t>Hình 3.49 Xóa đơn hàng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600" w:author="Vermouth" w:date="2021-10-10T10:20:00Z">
              <w:rPr>
                <w:noProof/>
                <w:webHidden/>
              </w:rPr>
            </w:rPrChange>
          </w:rPr>
          <w:tab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601" w:author="Vermouth" w:date="2021-10-10T10:20:00Z">
              <w:rPr>
                <w:noProof/>
                <w:webHidden/>
              </w:rPr>
            </w:rPrChange>
          </w:rPr>
          <w:fldChar w:fldCharType="begin"/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602" w:author="Vermouth" w:date="2021-10-10T10:20:00Z">
              <w:rPr>
                <w:noProof/>
                <w:webHidden/>
              </w:rPr>
            </w:rPrChange>
          </w:rPr>
          <w:instrText xml:space="preserve"> PAGEREF _Toc84753691 \h </w:instrTex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603" w:author="Vermouth" w:date="2021-10-10T10:20:00Z">
              <w:rPr>
                <w:noProof/>
                <w:webHidden/>
              </w:rPr>
            </w:rPrChange>
          </w:rPr>
        </w:r>
      </w:ins>
      <w:r w:rsidRPr="00995BC6">
        <w:rPr>
          <w:rFonts w:ascii="Times New Roman" w:hAnsi="Times New Roman" w:cs="Times New Roman"/>
          <w:noProof/>
          <w:webHidden/>
          <w:sz w:val="26"/>
          <w:szCs w:val="26"/>
          <w:rPrChange w:id="1604" w:author="Vermouth" w:date="2021-10-10T10:20:00Z">
            <w:rPr>
              <w:noProof/>
              <w:webHidden/>
            </w:rPr>
          </w:rPrChange>
        </w:rPr>
        <w:fldChar w:fldCharType="separate"/>
      </w:r>
      <w:ins w:id="1605" w:author="Vermouth" w:date="2021-10-10T10:20:00Z"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606" w:author="Vermouth" w:date="2021-10-10T10:20:00Z">
              <w:rPr>
                <w:noProof/>
                <w:webHidden/>
              </w:rPr>
            </w:rPrChange>
          </w:rPr>
          <w:t>32</w:t>
        </w:r>
        <w:r w:rsidRPr="00995BC6">
          <w:rPr>
            <w:rFonts w:ascii="Times New Roman" w:hAnsi="Times New Roman" w:cs="Times New Roman"/>
            <w:noProof/>
            <w:webHidden/>
            <w:sz w:val="26"/>
            <w:szCs w:val="26"/>
            <w:rPrChange w:id="1607" w:author="Vermouth" w:date="2021-10-10T10:20:00Z">
              <w:rPr>
                <w:noProof/>
                <w:webHidden/>
              </w:rPr>
            </w:rPrChange>
          </w:rPr>
          <w:fldChar w:fldCharType="end"/>
        </w:r>
        <w:r w:rsidRPr="00995BC6">
          <w:rPr>
            <w:rStyle w:val="Hyperlink"/>
            <w:rFonts w:ascii="Times New Roman" w:hAnsi="Times New Roman" w:cs="Times New Roman"/>
            <w:noProof/>
            <w:sz w:val="26"/>
            <w:szCs w:val="26"/>
            <w:rPrChange w:id="1608" w:author="Vermouth" w:date="2021-10-10T10:20:00Z">
              <w:rPr>
                <w:rStyle w:val="Hyperlink"/>
                <w:noProof/>
              </w:rPr>
            </w:rPrChange>
          </w:rPr>
          <w:fldChar w:fldCharType="end"/>
        </w:r>
      </w:ins>
    </w:p>
    <w:p w14:paraId="46A41310" w14:textId="76D3A4E5" w:rsidR="000512EB" w:rsidRPr="00C67488" w:rsidDel="00123B31" w:rsidRDefault="000512EB">
      <w:pPr>
        <w:pStyle w:val="TableofFigures"/>
        <w:tabs>
          <w:tab w:val="right" w:leader="dot" w:pos="9628"/>
        </w:tabs>
        <w:rPr>
          <w:del w:id="1609" w:author="Vermouth" w:date="2021-10-10T04:24:00Z"/>
          <w:rFonts w:ascii="Times New Roman" w:eastAsiaTheme="minorEastAsia" w:hAnsi="Times New Roman" w:cs="Times New Roman"/>
          <w:noProof/>
          <w:sz w:val="32"/>
          <w:szCs w:val="32"/>
          <w:lang w:val="vi-VN" w:eastAsia="vi-VN"/>
          <w:rPrChange w:id="1610" w:author="Vermouth" w:date="2021-10-10T10:20:00Z">
            <w:rPr>
              <w:del w:id="1611" w:author="Vermouth" w:date="2021-10-10T04:24:00Z"/>
              <w:rFonts w:eastAsiaTheme="minorEastAsia"/>
              <w:noProof/>
              <w:lang w:val="vi-VN" w:eastAsia="vi-VN"/>
            </w:rPr>
          </w:rPrChange>
        </w:rPr>
      </w:pPr>
      <w:del w:id="1612" w:author="Vermouth" w:date="2021-10-10T04:24:00Z">
        <w:r w:rsidRPr="00C67488" w:rsidDel="00123B31">
          <w:rPr>
            <w:rFonts w:ascii="Times New Roman" w:hAnsi="Times New Roman" w:cs="Times New Roman"/>
            <w:noProof/>
            <w:sz w:val="32"/>
            <w:szCs w:val="32"/>
            <w:rPrChange w:id="1613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delText>Hình 1.1 Logo Công ty EG TECH GROUP</w:delText>
        </w:r>
        <w:r w:rsidRPr="00C67488" w:rsidDel="00123B31">
          <w:rPr>
            <w:rFonts w:ascii="Times New Roman" w:hAnsi="Times New Roman" w:cs="Times New Roman"/>
            <w:noProof/>
            <w:webHidden/>
            <w:sz w:val="32"/>
            <w:szCs w:val="32"/>
            <w:rPrChange w:id="1614" w:author="Vermouth" w:date="2021-10-10T10:20:00Z">
              <w:rPr>
                <w:noProof/>
                <w:webHidden/>
              </w:rPr>
            </w:rPrChange>
          </w:rPr>
          <w:tab/>
        </w:r>
      </w:del>
      <w:del w:id="1615" w:author="Vermouth" w:date="2021-10-10T04:23:00Z">
        <w:r w:rsidRPr="00C67488" w:rsidDel="00123B31">
          <w:rPr>
            <w:rFonts w:ascii="Times New Roman" w:hAnsi="Times New Roman" w:cs="Times New Roman"/>
            <w:noProof/>
            <w:webHidden/>
            <w:sz w:val="32"/>
            <w:szCs w:val="32"/>
            <w:rPrChange w:id="1616" w:author="Vermouth" w:date="2021-10-10T10:20:00Z">
              <w:rPr>
                <w:noProof/>
                <w:webHidden/>
              </w:rPr>
            </w:rPrChange>
          </w:rPr>
          <w:delText>9</w:delText>
        </w:r>
      </w:del>
    </w:p>
    <w:p w14:paraId="1F7C387D" w14:textId="5C9F7394" w:rsidR="000512EB" w:rsidRPr="00C67488" w:rsidDel="00123B31" w:rsidRDefault="000512EB">
      <w:pPr>
        <w:pStyle w:val="TableofFigures"/>
        <w:tabs>
          <w:tab w:val="right" w:leader="dot" w:pos="9628"/>
        </w:tabs>
        <w:rPr>
          <w:del w:id="1617" w:author="Vermouth" w:date="2021-10-10T04:24:00Z"/>
          <w:rFonts w:ascii="Times New Roman" w:eastAsiaTheme="minorEastAsia" w:hAnsi="Times New Roman" w:cs="Times New Roman"/>
          <w:noProof/>
          <w:sz w:val="32"/>
          <w:szCs w:val="32"/>
          <w:lang w:val="vi-VN" w:eastAsia="vi-VN"/>
          <w:rPrChange w:id="1618" w:author="Vermouth" w:date="2021-10-10T10:20:00Z">
            <w:rPr>
              <w:del w:id="1619" w:author="Vermouth" w:date="2021-10-10T04:24:00Z"/>
              <w:rFonts w:eastAsiaTheme="minorEastAsia"/>
              <w:noProof/>
              <w:lang w:val="vi-VN" w:eastAsia="vi-VN"/>
            </w:rPr>
          </w:rPrChange>
        </w:rPr>
      </w:pPr>
      <w:del w:id="1620" w:author="Vermouth" w:date="2021-10-10T04:24:00Z">
        <w:r w:rsidRPr="00C67488" w:rsidDel="00123B31">
          <w:rPr>
            <w:rFonts w:ascii="Times New Roman" w:hAnsi="Times New Roman" w:cs="Times New Roman"/>
            <w:noProof/>
            <w:sz w:val="32"/>
            <w:szCs w:val="32"/>
            <w:rPrChange w:id="1621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delText>Hình 1.2 Một trong các mảng dịch vụ công nghệ và giải pháp</w:delText>
        </w:r>
        <w:r w:rsidRPr="00C67488" w:rsidDel="00123B31">
          <w:rPr>
            <w:rFonts w:ascii="Times New Roman" w:hAnsi="Times New Roman" w:cs="Times New Roman"/>
            <w:noProof/>
            <w:webHidden/>
            <w:sz w:val="32"/>
            <w:szCs w:val="32"/>
            <w:rPrChange w:id="1622" w:author="Vermouth" w:date="2021-10-10T10:20:00Z">
              <w:rPr>
                <w:noProof/>
                <w:webHidden/>
              </w:rPr>
            </w:rPrChange>
          </w:rPr>
          <w:tab/>
        </w:r>
      </w:del>
      <w:del w:id="1623" w:author="Vermouth" w:date="2021-10-10T04:23:00Z">
        <w:r w:rsidRPr="00C67488" w:rsidDel="00123B31">
          <w:rPr>
            <w:rFonts w:ascii="Times New Roman" w:hAnsi="Times New Roman" w:cs="Times New Roman"/>
            <w:noProof/>
            <w:webHidden/>
            <w:sz w:val="32"/>
            <w:szCs w:val="32"/>
            <w:rPrChange w:id="1624" w:author="Vermouth" w:date="2021-10-10T10:20:00Z">
              <w:rPr>
                <w:noProof/>
                <w:webHidden/>
              </w:rPr>
            </w:rPrChange>
          </w:rPr>
          <w:delText>9</w:delText>
        </w:r>
      </w:del>
    </w:p>
    <w:p w14:paraId="7B8FC78F" w14:textId="6C21EAC6" w:rsidR="000512EB" w:rsidRPr="00C67488" w:rsidDel="00123B31" w:rsidRDefault="000512EB">
      <w:pPr>
        <w:pStyle w:val="TableofFigures"/>
        <w:tabs>
          <w:tab w:val="right" w:leader="dot" w:pos="9628"/>
        </w:tabs>
        <w:rPr>
          <w:del w:id="1625" w:author="Vermouth" w:date="2021-10-10T04:24:00Z"/>
          <w:rFonts w:ascii="Times New Roman" w:eastAsiaTheme="minorEastAsia" w:hAnsi="Times New Roman" w:cs="Times New Roman"/>
          <w:noProof/>
          <w:sz w:val="32"/>
          <w:szCs w:val="32"/>
          <w:lang w:val="vi-VN" w:eastAsia="vi-VN"/>
          <w:rPrChange w:id="1626" w:author="Vermouth" w:date="2021-10-10T10:20:00Z">
            <w:rPr>
              <w:del w:id="1627" w:author="Vermouth" w:date="2021-10-10T04:24:00Z"/>
              <w:rFonts w:eastAsiaTheme="minorEastAsia"/>
              <w:noProof/>
              <w:lang w:val="vi-VN" w:eastAsia="vi-VN"/>
            </w:rPr>
          </w:rPrChange>
        </w:rPr>
      </w:pPr>
      <w:del w:id="1628" w:author="Vermouth" w:date="2021-10-10T04:24:00Z">
        <w:r w:rsidRPr="00C67488" w:rsidDel="00123B31">
          <w:rPr>
            <w:rFonts w:ascii="Times New Roman" w:hAnsi="Times New Roman" w:cs="Times New Roman"/>
            <w:noProof/>
            <w:sz w:val="32"/>
            <w:szCs w:val="32"/>
            <w:rPrChange w:id="1629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delText>Hình 2.1 Logo React</w:delText>
        </w:r>
        <w:r w:rsidRPr="00C67488" w:rsidDel="00123B31">
          <w:rPr>
            <w:rFonts w:ascii="Times New Roman" w:hAnsi="Times New Roman" w:cs="Times New Roman"/>
            <w:noProof/>
            <w:webHidden/>
            <w:sz w:val="32"/>
            <w:szCs w:val="32"/>
            <w:rPrChange w:id="1630" w:author="Vermouth" w:date="2021-10-10T10:20:00Z">
              <w:rPr>
                <w:noProof/>
                <w:webHidden/>
              </w:rPr>
            </w:rPrChange>
          </w:rPr>
          <w:tab/>
        </w:r>
      </w:del>
      <w:del w:id="1631" w:author="Vermouth" w:date="2021-10-10T04:23:00Z">
        <w:r w:rsidRPr="00C67488" w:rsidDel="00123B31">
          <w:rPr>
            <w:rFonts w:ascii="Times New Roman" w:hAnsi="Times New Roman" w:cs="Times New Roman"/>
            <w:noProof/>
            <w:webHidden/>
            <w:sz w:val="32"/>
            <w:szCs w:val="32"/>
            <w:rPrChange w:id="1632" w:author="Vermouth" w:date="2021-10-10T10:20:00Z">
              <w:rPr>
                <w:noProof/>
                <w:webHidden/>
              </w:rPr>
            </w:rPrChange>
          </w:rPr>
          <w:delText>8</w:delText>
        </w:r>
      </w:del>
    </w:p>
    <w:p w14:paraId="55E7A2F9" w14:textId="6C38B15A" w:rsidR="000512EB" w:rsidRPr="00C67488" w:rsidDel="00123B31" w:rsidRDefault="000512EB">
      <w:pPr>
        <w:pStyle w:val="TableofFigures"/>
        <w:tabs>
          <w:tab w:val="right" w:leader="dot" w:pos="9628"/>
        </w:tabs>
        <w:rPr>
          <w:del w:id="1633" w:author="Vermouth" w:date="2021-10-10T04:24:00Z"/>
          <w:rFonts w:ascii="Times New Roman" w:eastAsiaTheme="minorEastAsia" w:hAnsi="Times New Roman" w:cs="Times New Roman"/>
          <w:noProof/>
          <w:sz w:val="32"/>
          <w:szCs w:val="32"/>
          <w:lang w:val="vi-VN" w:eastAsia="vi-VN"/>
          <w:rPrChange w:id="1634" w:author="Vermouth" w:date="2021-10-10T10:20:00Z">
            <w:rPr>
              <w:del w:id="1635" w:author="Vermouth" w:date="2021-10-10T04:24:00Z"/>
              <w:rFonts w:eastAsiaTheme="minorEastAsia"/>
              <w:noProof/>
              <w:lang w:val="vi-VN" w:eastAsia="vi-VN"/>
            </w:rPr>
          </w:rPrChange>
        </w:rPr>
      </w:pPr>
      <w:del w:id="1636" w:author="Vermouth" w:date="2021-10-10T04:24:00Z">
        <w:r w:rsidRPr="00C67488" w:rsidDel="00123B31">
          <w:rPr>
            <w:rFonts w:ascii="Times New Roman" w:hAnsi="Times New Roman" w:cs="Times New Roman"/>
            <w:noProof/>
            <w:sz w:val="32"/>
            <w:szCs w:val="32"/>
            <w:rPrChange w:id="1637" w:author="Vermouth" w:date="2021-10-10T10:20:00Z">
              <w:rPr>
                <w:rStyle w:val="Hyperlink"/>
                <w:rFonts w:ascii="Times New Roman" w:hAnsi="Times New Roman" w:cs="Times New Roman"/>
                <w:noProof/>
              </w:rPr>
            </w:rPrChange>
          </w:rPr>
          <w:delText>Hình 3.1 Sơ đồ thư mục</w:delText>
        </w:r>
        <w:r w:rsidRPr="00C67488" w:rsidDel="00123B31">
          <w:rPr>
            <w:rFonts w:ascii="Times New Roman" w:hAnsi="Times New Roman" w:cs="Times New Roman"/>
            <w:noProof/>
            <w:webHidden/>
            <w:sz w:val="32"/>
            <w:szCs w:val="32"/>
            <w:rPrChange w:id="1638" w:author="Vermouth" w:date="2021-10-10T10:20:00Z">
              <w:rPr>
                <w:noProof/>
                <w:webHidden/>
              </w:rPr>
            </w:rPrChange>
          </w:rPr>
          <w:tab/>
        </w:r>
      </w:del>
      <w:del w:id="1639" w:author="Vermouth" w:date="2021-10-10T04:23:00Z">
        <w:r w:rsidRPr="00C67488" w:rsidDel="00123B31">
          <w:rPr>
            <w:rFonts w:ascii="Times New Roman" w:hAnsi="Times New Roman" w:cs="Times New Roman"/>
            <w:noProof/>
            <w:webHidden/>
            <w:sz w:val="32"/>
            <w:szCs w:val="32"/>
            <w:rPrChange w:id="1640" w:author="Vermouth" w:date="2021-10-10T10:20:00Z">
              <w:rPr>
                <w:noProof/>
                <w:webHidden/>
              </w:rPr>
            </w:rPrChange>
          </w:rPr>
          <w:delText>11</w:delText>
        </w:r>
      </w:del>
    </w:p>
    <w:p w14:paraId="5A5D37BE" w14:textId="32640532" w:rsidR="00336A35" w:rsidRPr="00C67488" w:rsidRDefault="00336A35">
      <w:pPr>
        <w:spacing w:before="80" w:after="80"/>
        <w:ind w:right="90"/>
        <w:rPr>
          <w:rFonts w:ascii="Times New Roman" w:hAnsi="Times New Roman" w:cs="Times New Roman"/>
          <w:b/>
          <w:sz w:val="32"/>
          <w:szCs w:val="32"/>
          <w:lang w:val="vi-VN"/>
          <w:rPrChange w:id="1641" w:author="Vermouth" w:date="2021-10-10T10:20:00Z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</w:rPrChange>
        </w:rPr>
      </w:pPr>
      <w:r w:rsidRPr="00C67488">
        <w:rPr>
          <w:rFonts w:ascii="Times New Roman" w:hAnsi="Times New Roman" w:cs="Times New Roman"/>
          <w:b/>
          <w:sz w:val="32"/>
          <w:szCs w:val="32"/>
          <w:lang w:val="vi-VN"/>
          <w:rPrChange w:id="1642" w:author="Vermouth" w:date="2021-10-10T10:20:00Z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</w:rPrChange>
        </w:rPr>
        <w:fldChar w:fldCharType="end"/>
      </w:r>
    </w:p>
    <w:p w14:paraId="1B53DE67" w14:textId="77777777" w:rsidR="00E55B9A" w:rsidRPr="00C67488" w:rsidRDefault="00E55B9A">
      <w:pPr>
        <w:rPr>
          <w:rFonts w:ascii="Times New Roman" w:hAnsi="Times New Roman" w:cs="Times New Roman"/>
          <w:b/>
          <w:sz w:val="32"/>
          <w:szCs w:val="32"/>
          <w:lang w:val="vi-VN"/>
          <w:rPrChange w:id="1643" w:author="Vermouth" w:date="2021-10-10T10:20:00Z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</w:rPrChange>
        </w:rPr>
      </w:pPr>
      <w:r w:rsidRPr="00C67488">
        <w:rPr>
          <w:rFonts w:ascii="Times New Roman" w:hAnsi="Times New Roman" w:cs="Times New Roman"/>
          <w:b/>
          <w:sz w:val="32"/>
          <w:szCs w:val="32"/>
          <w:lang w:val="vi-VN"/>
          <w:rPrChange w:id="1644" w:author="Vermouth" w:date="2021-10-10T10:20:00Z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</w:rPrChange>
        </w:rPr>
        <w:br w:type="page"/>
      </w:r>
    </w:p>
    <w:p w14:paraId="0532560B" w14:textId="5FC5D720" w:rsidR="00E55B9A" w:rsidRDefault="00E55B9A" w:rsidP="006A23A2">
      <w:pPr>
        <w:pStyle w:val="Heading1"/>
        <w:numPr>
          <w:ilvl w:val="0"/>
          <w:numId w:val="3"/>
        </w:numPr>
        <w:spacing w:before="120" w:after="120" w:line="20" w:lineRule="atLeast"/>
        <w:ind w:left="0" w:firstLine="0"/>
        <w:rPr>
          <w:rFonts w:ascii="Times New Roman" w:hAnsi="Times New Roman" w:cs="Times New Roman"/>
          <w:b/>
          <w:sz w:val="26"/>
          <w:szCs w:val="26"/>
          <w:lang w:val="vi-VN"/>
        </w:rPr>
      </w:pPr>
      <w:bookmarkStart w:id="1645" w:name="_Toc47459658"/>
      <w:bookmarkStart w:id="1646" w:name="_Toc47459926"/>
      <w:bookmarkStart w:id="1647" w:name="_Toc47460115"/>
      <w:bookmarkStart w:id="1648" w:name="_Toc57989014"/>
      <w:bookmarkStart w:id="1649" w:name="_Toc58249351"/>
      <w:r w:rsidRPr="00C245E9">
        <w:rPr>
          <w:rFonts w:ascii="Times New Roman" w:hAnsi="Times New Roman" w:cs="Times New Roman"/>
          <w:b/>
          <w:sz w:val="26"/>
          <w:szCs w:val="26"/>
          <w:lang w:val="vi-VN"/>
        </w:rPr>
        <w:lastRenderedPageBreak/>
        <w:t xml:space="preserve"> </w:t>
      </w:r>
      <w:bookmarkStart w:id="1650" w:name="_Toc84748355"/>
      <w:r w:rsidRPr="00927459">
        <w:rPr>
          <w:rFonts w:ascii="Times New Roman" w:hAnsi="Times New Roman" w:cs="Times New Roman"/>
          <w:b/>
          <w:sz w:val="26"/>
          <w:szCs w:val="26"/>
          <w:lang w:val="vi-VN"/>
        </w:rPr>
        <w:t>GIỚI THIỆU CHUNG VỀ ĐƠN VỊ THỰC TẬP</w:t>
      </w:r>
      <w:bookmarkEnd w:id="1645"/>
      <w:bookmarkEnd w:id="1646"/>
      <w:bookmarkEnd w:id="1647"/>
      <w:bookmarkEnd w:id="1648"/>
      <w:bookmarkEnd w:id="1649"/>
      <w:bookmarkEnd w:id="1650"/>
    </w:p>
    <w:p w14:paraId="0FAA8E14" w14:textId="56AE50B5" w:rsidR="001134CC" w:rsidRDefault="00F37FF2" w:rsidP="001134CC">
      <w:pPr>
        <w:pStyle w:val="Heading2"/>
        <w:numPr>
          <w:ilvl w:val="1"/>
          <w:numId w:val="4"/>
        </w:numPr>
        <w:spacing w:before="120" w:after="120" w:line="20" w:lineRule="atLeast"/>
        <w:rPr>
          <w:rFonts w:ascii="Times New Roman" w:hAnsi="Times New Roman" w:cs="Times New Roman"/>
          <w:lang w:val="vi-VN"/>
        </w:rPr>
      </w:pPr>
      <w:bookmarkStart w:id="1651" w:name="_Toc42459479"/>
      <w:bookmarkStart w:id="1652" w:name="_Toc47273619"/>
      <w:bookmarkStart w:id="1653" w:name="_Toc47273870"/>
      <w:bookmarkStart w:id="1654" w:name="_Toc47273952"/>
      <w:bookmarkStart w:id="1655" w:name="_Toc47459659"/>
      <w:bookmarkStart w:id="1656" w:name="_Toc47459927"/>
      <w:bookmarkStart w:id="1657" w:name="_Toc47460116"/>
      <w:bookmarkStart w:id="1658" w:name="_Toc57989015"/>
      <w:bookmarkStart w:id="1659" w:name="_Toc58249352"/>
      <w:bookmarkStart w:id="1660" w:name="_Toc84748356"/>
      <w:r>
        <w:rPr>
          <w:noProof/>
        </w:rPr>
        <w:pict w14:anchorId="5D73DF0A">
          <v:shapetype id="_x0000_t202" coordsize="21600,21600" o:spt="202" path="m,l,21600r21600,l21600,xe">
            <v:stroke joinstyle="miter"/>
            <v:path gradientshapeok="t" o:connecttype="rect"/>
          </v:shapetype>
          <v:shape id="_x0000_s2129" type="#_x0000_t202" style="position:absolute;left:0;text-align:left;margin-left:112.1pt;margin-top:196pt;width:257.4pt;height:33.9pt;z-index:251660800;mso-position-horizontal-relative:text;mso-position-vertical-relative:text" stroked="f">
            <v:textbox style="mso-next-textbox:#_x0000_s2129" inset="0,0,0,0">
              <w:txbxContent>
                <w:p w14:paraId="41406431" w14:textId="5846B57C" w:rsidR="00DC6E6B" w:rsidRPr="00DC6E6B" w:rsidRDefault="00DC6E6B" w:rsidP="00DC6E6B">
                  <w:pPr>
                    <w:pStyle w:val="Caption"/>
                    <w:jc w:val="center"/>
                    <w:rPr>
                      <w:rFonts w:ascii="Times New Roman" w:hAnsi="Times New Roman" w:cs="Times New Roman"/>
                      <w:noProof/>
                      <w:color w:val="auto"/>
                      <w:sz w:val="26"/>
                      <w:szCs w:val="26"/>
                    </w:rPr>
                  </w:pPr>
                  <w:bookmarkStart w:id="1661" w:name="_Toc84753640"/>
                  <w:proofErr w:type="spellStart"/>
                  <w:r w:rsidRPr="00DC6E6B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Hình</w:t>
                  </w:r>
                  <w:proofErr w:type="spellEnd"/>
                  <w:r w:rsidRPr="00DC6E6B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ins w:id="1662" w:author="Vermouth" w:date="2021-10-10T04:33:00Z"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instrText xml:space="preserve"> STYLEREF 1 \s </w:instrText>
                    </w:r>
                  </w:ins>
                  <w:r w:rsidR="005C2EC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fldChar w:fldCharType="separate"/>
                  </w:r>
                  <w:r w:rsidR="005C2ECC">
                    <w:rPr>
                      <w:rFonts w:ascii="Times New Roman" w:hAnsi="Times New Roman" w:cs="Times New Roman"/>
                      <w:noProof/>
                      <w:color w:val="auto"/>
                      <w:sz w:val="26"/>
                      <w:szCs w:val="26"/>
                    </w:rPr>
                    <w:t>1</w:t>
                  </w:r>
                  <w:ins w:id="1663" w:author="Vermouth" w:date="2021-10-10T04:33:00Z"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t>.</w:t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instrText xml:space="preserve"> SEQ Hình \* ARABIC \s 1 </w:instrText>
                    </w:r>
                  </w:ins>
                  <w:r w:rsidR="005C2EC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fldChar w:fldCharType="separate"/>
                  </w:r>
                  <w:ins w:id="1664" w:author="Vermouth" w:date="2021-10-10T04:33:00Z"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1</w:t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</w:ins>
                  <w:del w:id="1665" w:author="Vermouth" w:date="2021-10-10T03:59:00Z"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InstrText xml:space="preserve"> STYLEREF 1 \s </w:delInstr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A3501C" w:rsidDel="00013720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delText>1</w:del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Text>.</w:del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InstrText xml:space="preserve"> SEQ Hình \* ARABIC \s 1 </w:delInstr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A3501C" w:rsidDel="00013720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delText>1</w:del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</w:del>
                  <w:r w:rsidRPr="00DC6E6B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ins w:id="1666" w:author="Vermouth" w:date="2021-10-10T07:07:00Z">
                    <w:r w:rsidR="00C439ED" w:rsidRPr="00DC6E6B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t>Logo Công ty EG TECH GROUP</w:t>
                    </w:r>
                    <w:bookmarkEnd w:id="1661"/>
                    <w:r w:rsidR="00C439ED" w:rsidRPr="00DC6E6B" w:rsidDel="00C439ED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t xml:space="preserve"> </w:t>
                    </w:r>
                  </w:ins>
                  <w:del w:id="1667" w:author="Vermouth" w:date="2021-10-10T07:07:00Z">
                    <w:r w:rsidRPr="00DC6E6B" w:rsidDel="00C439ED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Text>Logo Công ty EG TECH GROUP</w:delText>
                    </w:r>
                  </w:del>
                </w:p>
              </w:txbxContent>
            </v:textbox>
            <w10:wrap type="topAndBottom"/>
          </v:shape>
        </w:pict>
      </w:r>
      <w:r w:rsidR="00C439ED">
        <w:rPr>
          <w:noProof/>
          <w:lang w:val="vi-VN"/>
        </w:rPr>
        <w:drawing>
          <wp:anchor distT="0" distB="0" distL="114300" distR="114300" simplePos="0" relativeHeight="251655680" behindDoc="0" locked="0" layoutInCell="1" allowOverlap="1" wp14:anchorId="40FF41B3" wp14:editId="6F8D4AB6">
            <wp:simplePos x="0" y="0"/>
            <wp:positionH relativeFrom="column">
              <wp:posOffset>1941830</wp:posOffset>
            </wp:positionH>
            <wp:positionV relativeFrom="paragraph">
              <wp:posOffset>321310</wp:posOffset>
            </wp:positionV>
            <wp:extent cx="2232660" cy="204978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5B9A" w:rsidRPr="00E55B9A">
        <w:rPr>
          <w:rFonts w:ascii="Times New Roman" w:hAnsi="Times New Roman" w:cs="Times New Roman"/>
          <w:lang w:val="vi-VN"/>
        </w:rPr>
        <w:t xml:space="preserve">Thông tin </w:t>
      </w:r>
      <w:proofErr w:type="spellStart"/>
      <w:r w:rsidR="00E55B9A" w:rsidRPr="00E55B9A">
        <w:rPr>
          <w:rFonts w:ascii="Times New Roman" w:hAnsi="Times New Roman" w:cs="Times New Roman"/>
          <w:lang w:val="vi-VN"/>
        </w:rPr>
        <w:t>về</w:t>
      </w:r>
      <w:proofErr w:type="spellEnd"/>
      <w:r w:rsidR="00E55B9A" w:rsidRPr="00E55B9A">
        <w:rPr>
          <w:rFonts w:ascii="Times New Roman" w:hAnsi="Times New Roman" w:cs="Times New Roman"/>
          <w:lang w:val="vi-VN"/>
        </w:rPr>
        <w:t xml:space="preserve"> đơn </w:t>
      </w:r>
      <w:proofErr w:type="spellStart"/>
      <w:r w:rsidR="00E55B9A" w:rsidRPr="00E55B9A">
        <w:rPr>
          <w:rFonts w:ascii="Times New Roman" w:hAnsi="Times New Roman" w:cs="Times New Roman"/>
          <w:lang w:val="vi-VN"/>
        </w:rPr>
        <w:t>vị</w:t>
      </w:r>
      <w:proofErr w:type="spellEnd"/>
      <w:r w:rsidR="00E55B9A" w:rsidRPr="00E55B9A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="00E55B9A" w:rsidRPr="00E55B9A">
        <w:rPr>
          <w:rFonts w:ascii="Times New Roman" w:hAnsi="Times New Roman" w:cs="Times New Roman"/>
          <w:lang w:val="vi-VN"/>
        </w:rPr>
        <w:t>thực</w:t>
      </w:r>
      <w:proofErr w:type="spellEnd"/>
      <w:r w:rsidR="00E55B9A" w:rsidRPr="00E55B9A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="00E55B9A" w:rsidRPr="00E55B9A">
        <w:rPr>
          <w:rFonts w:ascii="Times New Roman" w:hAnsi="Times New Roman" w:cs="Times New Roman"/>
          <w:lang w:val="vi-VN"/>
        </w:rPr>
        <w:t>tập</w:t>
      </w:r>
      <w:proofErr w:type="spellEnd"/>
      <w:r w:rsidR="00E55B9A" w:rsidRPr="00E55B9A">
        <w:rPr>
          <w:rFonts w:ascii="Times New Roman" w:hAnsi="Times New Roman" w:cs="Times New Roman"/>
          <w:lang w:val="vi-VN"/>
        </w:rPr>
        <w:t>:</w:t>
      </w:r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</w:p>
    <w:p w14:paraId="25F8FFCD" w14:textId="7BD77AB2" w:rsidR="00D17B15" w:rsidRPr="00D17B15" w:rsidRDefault="00D17B15" w:rsidP="00D17B15">
      <w:pPr>
        <w:rPr>
          <w:lang w:val="vi-VN"/>
        </w:rPr>
      </w:pPr>
    </w:p>
    <w:p w14:paraId="4401F60B" w14:textId="7337DA7F" w:rsidR="00C245E9" w:rsidRPr="00927459" w:rsidRDefault="00C245E9" w:rsidP="00436B58">
      <w:pPr>
        <w:spacing w:before="120" w:after="12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DE3329">
        <w:rPr>
          <w:rFonts w:ascii="Times New Roman" w:hAnsi="Times New Roman" w:cs="Times New Roman"/>
          <w:sz w:val="26"/>
          <w:szCs w:val="26"/>
          <w:lang w:val="vi-VN"/>
        </w:rPr>
        <w:t>-</w:t>
      </w:r>
      <w:r w:rsidRPr="00DE3329">
        <w:rPr>
          <w:rFonts w:ascii="Times New Roman" w:hAnsi="Times New Roman" w:cs="Times New Roman"/>
          <w:sz w:val="26"/>
          <w:szCs w:val="26"/>
          <w:lang w:val="vi-VN"/>
        </w:rPr>
        <w:tab/>
      </w:r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Tên công ty: </w:t>
      </w:r>
      <w:r w:rsidRPr="00EF16DE">
        <w:rPr>
          <w:rFonts w:ascii="Times New Roman" w:hAnsi="Times New Roman" w:cs="Times New Roman"/>
          <w:sz w:val="26"/>
          <w:szCs w:val="26"/>
          <w:lang w:val="vi-VN"/>
        </w:rPr>
        <w:t>EG</w:t>
      </w:r>
      <w:r w:rsidRPr="00EF16DE">
        <w:rPr>
          <w:rFonts w:ascii="Times New Roman" w:hAnsi="Times New Roman" w:cs="Times New Roman"/>
          <w:sz w:val="26"/>
          <w:szCs w:val="26"/>
        </w:rPr>
        <w:t xml:space="preserve"> TE</w:t>
      </w:r>
      <w:r>
        <w:rPr>
          <w:rFonts w:ascii="Times New Roman" w:hAnsi="Times New Roman" w:cs="Times New Roman"/>
          <w:sz w:val="26"/>
          <w:szCs w:val="26"/>
        </w:rPr>
        <w:t>CH GROUP COMPANY LIMITED</w:t>
      </w:r>
    </w:p>
    <w:p w14:paraId="1A48E328" w14:textId="303CFE32" w:rsidR="00C245E9" w:rsidRPr="00C245E9" w:rsidRDefault="00C245E9" w:rsidP="00436B58">
      <w:pPr>
        <w:pStyle w:val="paragraph"/>
        <w:spacing w:before="0" w:beforeAutospacing="0" w:after="0" w:afterAutospacing="0" w:line="360" w:lineRule="auto"/>
        <w:textAlignment w:val="baseline"/>
        <w:rPr>
          <w:sz w:val="18"/>
          <w:szCs w:val="18"/>
          <w:lang w:val="vi-VN"/>
        </w:rPr>
      </w:pPr>
      <w:r w:rsidRPr="00DE3329">
        <w:rPr>
          <w:sz w:val="26"/>
          <w:szCs w:val="26"/>
          <w:lang w:val="vi-VN"/>
        </w:rPr>
        <w:t>-</w:t>
      </w:r>
      <w:r w:rsidRPr="00DE3329">
        <w:rPr>
          <w:sz w:val="26"/>
          <w:szCs w:val="26"/>
          <w:lang w:val="vi-VN"/>
        </w:rPr>
        <w:tab/>
      </w:r>
      <w:proofErr w:type="spellStart"/>
      <w:r w:rsidRPr="00927459">
        <w:rPr>
          <w:sz w:val="26"/>
          <w:szCs w:val="26"/>
          <w:lang w:val="vi-VN"/>
        </w:rPr>
        <w:t>Địa</w:t>
      </w:r>
      <w:proofErr w:type="spellEnd"/>
      <w:r w:rsidRPr="00927459">
        <w:rPr>
          <w:sz w:val="26"/>
          <w:szCs w:val="26"/>
          <w:lang w:val="vi-VN"/>
        </w:rPr>
        <w:t xml:space="preserve"> </w:t>
      </w:r>
      <w:proofErr w:type="spellStart"/>
      <w:r w:rsidRPr="00927459">
        <w:rPr>
          <w:sz w:val="26"/>
          <w:szCs w:val="26"/>
          <w:lang w:val="vi-VN"/>
        </w:rPr>
        <w:t>chỉ</w:t>
      </w:r>
      <w:proofErr w:type="spellEnd"/>
      <w:r w:rsidRPr="00927459">
        <w:rPr>
          <w:sz w:val="26"/>
          <w:szCs w:val="26"/>
          <w:lang w:val="vi-VN"/>
        </w:rPr>
        <w:t xml:space="preserve">: </w:t>
      </w:r>
      <w:r w:rsidRPr="00B77422">
        <w:rPr>
          <w:sz w:val="26"/>
          <w:szCs w:val="26"/>
          <w:lang w:val="vi-VN"/>
        </w:rPr>
        <w:t xml:space="preserve">294 Khuông </w:t>
      </w:r>
      <w:proofErr w:type="spellStart"/>
      <w:r w:rsidRPr="00B77422">
        <w:rPr>
          <w:sz w:val="26"/>
          <w:szCs w:val="26"/>
          <w:lang w:val="vi-VN"/>
        </w:rPr>
        <w:t>Việt</w:t>
      </w:r>
      <w:proofErr w:type="spellEnd"/>
      <w:r w:rsidRPr="00B77422">
        <w:rPr>
          <w:sz w:val="26"/>
          <w:szCs w:val="26"/>
          <w:lang w:val="vi-VN"/>
        </w:rPr>
        <w:t>,</w:t>
      </w:r>
      <w:r w:rsidRPr="00C245E9">
        <w:rPr>
          <w:sz w:val="26"/>
          <w:szCs w:val="26"/>
          <w:lang w:val="vi-VN"/>
        </w:rPr>
        <w:t xml:space="preserve"> </w:t>
      </w:r>
      <w:proofErr w:type="spellStart"/>
      <w:r w:rsidRPr="00C245E9">
        <w:rPr>
          <w:sz w:val="26"/>
          <w:szCs w:val="26"/>
          <w:lang w:val="vi-VN"/>
        </w:rPr>
        <w:t>Phường</w:t>
      </w:r>
      <w:proofErr w:type="spellEnd"/>
      <w:r w:rsidRPr="00B77422">
        <w:rPr>
          <w:sz w:val="26"/>
          <w:szCs w:val="26"/>
          <w:lang w:val="vi-VN"/>
        </w:rPr>
        <w:t xml:space="preserve"> </w:t>
      </w:r>
      <w:proofErr w:type="spellStart"/>
      <w:r w:rsidRPr="00B77422">
        <w:rPr>
          <w:sz w:val="26"/>
          <w:szCs w:val="26"/>
          <w:lang w:val="vi-VN"/>
        </w:rPr>
        <w:t>Phú</w:t>
      </w:r>
      <w:proofErr w:type="spellEnd"/>
      <w:r w:rsidRPr="00B77422">
        <w:rPr>
          <w:sz w:val="26"/>
          <w:szCs w:val="26"/>
          <w:lang w:val="vi-VN"/>
        </w:rPr>
        <w:t xml:space="preserve"> Trung, </w:t>
      </w:r>
      <w:proofErr w:type="spellStart"/>
      <w:r w:rsidRPr="00C245E9">
        <w:rPr>
          <w:sz w:val="26"/>
          <w:szCs w:val="26"/>
          <w:lang w:val="vi-VN"/>
        </w:rPr>
        <w:t>Quận</w:t>
      </w:r>
      <w:proofErr w:type="spellEnd"/>
      <w:r w:rsidRPr="00C245E9">
        <w:rPr>
          <w:sz w:val="26"/>
          <w:szCs w:val="26"/>
          <w:lang w:val="vi-VN"/>
        </w:rPr>
        <w:t xml:space="preserve"> </w:t>
      </w:r>
      <w:r w:rsidRPr="00B77422">
        <w:rPr>
          <w:sz w:val="26"/>
          <w:szCs w:val="26"/>
          <w:lang w:val="vi-VN"/>
        </w:rPr>
        <w:t xml:space="preserve">Tân </w:t>
      </w:r>
      <w:proofErr w:type="spellStart"/>
      <w:r w:rsidRPr="00B77422">
        <w:rPr>
          <w:sz w:val="26"/>
          <w:szCs w:val="26"/>
          <w:lang w:val="vi-VN"/>
        </w:rPr>
        <w:t>Phú</w:t>
      </w:r>
      <w:proofErr w:type="spellEnd"/>
      <w:r w:rsidRPr="008F666A">
        <w:rPr>
          <w:sz w:val="26"/>
          <w:szCs w:val="26"/>
          <w:lang w:val="vi-VN"/>
        </w:rPr>
        <w:t>, TP. HCM</w:t>
      </w:r>
    </w:p>
    <w:p w14:paraId="793F433B" w14:textId="52D3D923" w:rsidR="00C245E9" w:rsidRPr="00C245E9" w:rsidRDefault="00C245E9" w:rsidP="00436B58">
      <w:pPr>
        <w:spacing w:before="120" w:after="120"/>
        <w:jc w:val="both"/>
        <w:rPr>
          <w:rFonts w:ascii="Times New Roman" w:hAnsi="Times New Roman" w:cs="Times New Roman"/>
          <w:sz w:val="26"/>
          <w:szCs w:val="26"/>
        </w:rPr>
      </w:pPr>
      <w:r w:rsidRPr="00927459">
        <w:rPr>
          <w:rFonts w:ascii="Times New Roman" w:hAnsi="Times New Roman" w:cs="Times New Roman"/>
          <w:sz w:val="26"/>
          <w:szCs w:val="26"/>
        </w:rPr>
        <w:t>-</w:t>
      </w:r>
      <w:r w:rsidRPr="00927459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Điện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thoại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>: + 84 28 35</w:t>
      </w:r>
      <w:r>
        <w:rPr>
          <w:rFonts w:ascii="Times New Roman" w:hAnsi="Times New Roman" w:cs="Times New Roman"/>
          <w:sz w:val="26"/>
          <w:szCs w:val="26"/>
        </w:rPr>
        <w:t>3 55 888</w:t>
      </w:r>
    </w:p>
    <w:p w14:paraId="000297C5" w14:textId="7BC7F079" w:rsidR="00A81CCB" w:rsidRDefault="006231C2" w:rsidP="00436B58">
      <w:pPr>
        <w:spacing w:before="120" w:after="1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</w:t>
      </w:r>
      <w:r w:rsidR="00436B58">
        <w:rPr>
          <w:rFonts w:ascii="Times New Roman" w:hAnsi="Times New Roman" w:cs="Times New Roman"/>
          <w:sz w:val="26"/>
          <w:szCs w:val="26"/>
          <w:lang w:val="vi-VN"/>
        </w:rPr>
        <w:tab/>
      </w:r>
      <w:proofErr w:type="spellStart"/>
      <w:r w:rsidR="00C245E9" w:rsidRPr="00927459">
        <w:rPr>
          <w:rFonts w:ascii="Times New Roman" w:hAnsi="Times New Roman" w:cs="Times New Roman"/>
          <w:sz w:val="26"/>
          <w:szCs w:val="26"/>
          <w:lang w:val="vi-VN"/>
        </w:rPr>
        <w:t>Email</w:t>
      </w:r>
      <w:proofErr w:type="spellEnd"/>
      <w:r w:rsidR="00C245E9"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hyperlink r:id="rId10" w:history="1">
        <w:r w:rsidR="00A81CCB" w:rsidRPr="00297386">
          <w:rPr>
            <w:rStyle w:val="Hyperlink"/>
            <w:rFonts w:ascii="Times New Roman" w:hAnsi="Times New Roman" w:cs="Times New Roman"/>
            <w:sz w:val="26"/>
            <w:szCs w:val="26"/>
          </w:rPr>
          <w:t>info@egvietnam.com</w:t>
        </w:r>
      </w:hyperlink>
    </w:p>
    <w:p w14:paraId="1AC200FC" w14:textId="58DBE1AF" w:rsidR="00A81CCB" w:rsidRPr="00436B58" w:rsidRDefault="00A81CCB" w:rsidP="00257EDD">
      <w:pPr>
        <w:pStyle w:val="Heading3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bookmarkStart w:id="1668" w:name="_Toc58249353"/>
      <w:bookmarkStart w:id="1669" w:name="_Toc84748357"/>
      <w:r w:rsidRPr="00436B58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 xml:space="preserve">Sơ </w:t>
      </w:r>
      <w:proofErr w:type="spellStart"/>
      <w:r w:rsidRPr="00436B58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>lược</w:t>
      </w:r>
      <w:proofErr w:type="spellEnd"/>
      <w:r w:rsidRPr="00436B58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 xml:space="preserve"> </w:t>
      </w:r>
      <w:proofErr w:type="spellStart"/>
      <w:r w:rsidRPr="00436B58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>về</w:t>
      </w:r>
      <w:proofErr w:type="spellEnd"/>
      <w:r w:rsidRPr="00436B58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 xml:space="preserve"> </w:t>
      </w:r>
      <w:proofErr w:type="spellStart"/>
      <w:r w:rsidRPr="00436B58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>hình</w:t>
      </w:r>
      <w:proofErr w:type="spellEnd"/>
      <w:r w:rsidRPr="00436B58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 xml:space="preserve"> </w:t>
      </w:r>
      <w:proofErr w:type="spellStart"/>
      <w:r w:rsidRPr="00436B58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>thành</w:t>
      </w:r>
      <w:proofErr w:type="spellEnd"/>
      <w:r w:rsidRPr="00436B58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 xml:space="preserve"> </w:t>
      </w:r>
      <w:proofErr w:type="spellStart"/>
      <w:r w:rsidRPr="00436B58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>và</w:t>
      </w:r>
      <w:proofErr w:type="spellEnd"/>
      <w:r w:rsidRPr="00436B58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 xml:space="preserve"> </w:t>
      </w:r>
      <w:proofErr w:type="spellStart"/>
      <w:r w:rsidRPr="00436B58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>phát</w:t>
      </w:r>
      <w:proofErr w:type="spellEnd"/>
      <w:r w:rsidRPr="00436B58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 xml:space="preserve"> </w:t>
      </w:r>
      <w:proofErr w:type="spellStart"/>
      <w:r w:rsidRPr="00436B58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>triển</w:t>
      </w:r>
      <w:bookmarkEnd w:id="1668"/>
      <w:proofErr w:type="spellEnd"/>
      <w:r w:rsidR="00775508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:</w:t>
      </w:r>
      <w:bookmarkEnd w:id="1669"/>
    </w:p>
    <w:p w14:paraId="3C5ED0E6" w14:textId="5CC4A839" w:rsidR="00D953D2" w:rsidRPr="007D7ECF" w:rsidRDefault="00F37FF2" w:rsidP="007D7ECF">
      <w:pPr>
        <w:spacing w:before="120" w:after="120"/>
        <w:jc w:val="both"/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</w:pPr>
      <w:r>
        <w:rPr>
          <w:noProof/>
        </w:rPr>
        <w:pict w14:anchorId="20748123">
          <v:shape id="_x0000_s2130" type="#_x0000_t202" style="position:absolute;left:0;text-align:left;margin-left:51.5pt;margin-top:353.45pt;width:378.6pt;height:.05pt;z-index:251661824;mso-position-horizontal-relative:text;mso-position-vertical-relative:text" stroked="f">
            <v:textbox style="mso-fit-shape-to-text:t" inset="0,0,0,0">
              <w:txbxContent>
                <w:p w14:paraId="308AED76" w14:textId="057AA66F" w:rsidR="004B6A27" w:rsidRPr="004B6A27" w:rsidRDefault="004B6A27" w:rsidP="004B6A27">
                  <w:pPr>
                    <w:pStyle w:val="Caption"/>
                    <w:jc w:val="center"/>
                    <w:rPr>
                      <w:rFonts w:ascii="Times New Roman" w:hAnsi="Times New Roman" w:cs="Times New Roman"/>
                      <w:noProof/>
                      <w:color w:val="auto"/>
                      <w:sz w:val="26"/>
                      <w:szCs w:val="26"/>
                    </w:rPr>
                  </w:pPr>
                  <w:bookmarkStart w:id="1670" w:name="_Toc84753641"/>
                  <w:proofErr w:type="spellStart"/>
                  <w:r w:rsidRPr="004B6A27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Hình</w:t>
                  </w:r>
                  <w:proofErr w:type="spellEnd"/>
                  <w:r w:rsidRPr="004B6A27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ins w:id="1671" w:author="Vermouth" w:date="2021-10-10T04:33:00Z"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instrText xml:space="preserve"> STYLEREF 1 \s </w:instrText>
                    </w:r>
                  </w:ins>
                  <w:r w:rsidR="005C2EC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fldChar w:fldCharType="separate"/>
                  </w:r>
                  <w:r w:rsidR="005C2ECC">
                    <w:rPr>
                      <w:rFonts w:ascii="Times New Roman" w:hAnsi="Times New Roman" w:cs="Times New Roman"/>
                      <w:noProof/>
                      <w:color w:val="auto"/>
                      <w:sz w:val="26"/>
                      <w:szCs w:val="26"/>
                    </w:rPr>
                    <w:t>1</w:t>
                  </w:r>
                  <w:ins w:id="1672" w:author="Vermouth" w:date="2021-10-10T04:33:00Z"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t>.</w:t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instrText xml:space="preserve"> SEQ Hình \* ARABIC \s 1 </w:instrText>
                    </w:r>
                  </w:ins>
                  <w:r w:rsidR="005C2EC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fldChar w:fldCharType="separate"/>
                  </w:r>
                  <w:ins w:id="1673" w:author="Vermouth" w:date="2021-10-10T04:33:00Z"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2</w:t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</w:ins>
                  <w:del w:id="1674" w:author="Vermouth" w:date="2021-10-10T03:59:00Z"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InstrText xml:space="preserve"> STYLEREF 1 \s </w:delInstr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A3501C" w:rsidDel="00013720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delText>1</w:del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Text>.</w:del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InstrText xml:space="preserve"> SEQ Hình \* ARABIC \s 1 </w:delInstr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A3501C" w:rsidDel="00013720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delText>2</w:del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</w:del>
                  <w:r w:rsidRPr="004B6A27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4B6A27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Một</w:t>
                  </w:r>
                  <w:proofErr w:type="spellEnd"/>
                  <w:r w:rsidRPr="004B6A27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4B6A27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trong</w:t>
                  </w:r>
                  <w:proofErr w:type="spellEnd"/>
                  <w:r w:rsidRPr="004B6A27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4B6A27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các</w:t>
                  </w:r>
                  <w:proofErr w:type="spellEnd"/>
                  <w:r w:rsidRPr="004B6A27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4B6A27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mảng</w:t>
                  </w:r>
                  <w:proofErr w:type="spellEnd"/>
                  <w:r w:rsidRPr="004B6A27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4B6A27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dịch</w:t>
                  </w:r>
                  <w:proofErr w:type="spellEnd"/>
                  <w:r w:rsidRPr="004B6A27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4B6A27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vụ</w:t>
                  </w:r>
                  <w:proofErr w:type="spellEnd"/>
                  <w:r w:rsidRPr="004B6A27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4B6A27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công</w:t>
                  </w:r>
                  <w:proofErr w:type="spellEnd"/>
                  <w:r w:rsidRPr="004B6A27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4B6A27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nghệ</w:t>
                  </w:r>
                  <w:proofErr w:type="spellEnd"/>
                  <w:r w:rsidRPr="004B6A27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4B6A27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và</w:t>
                  </w:r>
                  <w:proofErr w:type="spellEnd"/>
                  <w:r w:rsidRPr="004B6A27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4B6A27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giải</w:t>
                  </w:r>
                  <w:proofErr w:type="spellEnd"/>
                  <w:r w:rsidRPr="004B6A27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4B6A27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pháp</w:t>
                  </w:r>
                  <w:bookmarkEnd w:id="1670"/>
                  <w:proofErr w:type="spellEnd"/>
                </w:p>
              </w:txbxContent>
            </v:textbox>
            <w10:wrap type="topAndBottom"/>
          </v:shape>
        </w:pict>
      </w:r>
      <w:r w:rsidR="007D7ECF">
        <w:rPr>
          <w:noProof/>
        </w:rPr>
        <w:drawing>
          <wp:anchor distT="0" distB="0" distL="114300" distR="114300" simplePos="0" relativeHeight="251629056" behindDoc="0" locked="0" layoutInCell="1" allowOverlap="1" wp14:anchorId="6B1DF00E" wp14:editId="1A78131E">
            <wp:simplePos x="0" y="0"/>
            <wp:positionH relativeFrom="column">
              <wp:posOffset>654050</wp:posOffset>
            </wp:positionH>
            <wp:positionV relativeFrom="paragraph">
              <wp:posOffset>2508885</wp:posOffset>
            </wp:positionV>
            <wp:extent cx="4808220" cy="1922780"/>
            <wp:effectExtent l="0" t="0" r="0" b="0"/>
            <wp:wrapTopAndBottom/>
            <wp:docPr id="3" name="Picture 3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shap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31C2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- </w:t>
      </w:r>
      <w:r w:rsid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ab/>
      </w:r>
      <w:r w:rsidR="006231C2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E</w:t>
      </w:r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G GROUP hay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còn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gọi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là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Công ty TNHH EG TECH GROUP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với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nhiệm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vụ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chính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là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xây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dựng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phần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mềm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tại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Việt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Nam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và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nước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ngoài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. EG GROUP theo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đuổi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mục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tiêu xây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dựng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phần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mềm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để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đáp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ứng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cho nhu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cầu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phát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triển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CNTT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của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các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công ty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có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nhu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cầu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phần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mềm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trong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nước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,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các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công ty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lớn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trong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nước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và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tham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vọng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hơn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là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xuất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khẩu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phần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mềm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trên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toàn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thế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giới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cho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các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công ty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nước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ngoài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biết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đến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EG GROUP,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mục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đích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chính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là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vươn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đến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tầm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cao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mới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thông qua công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nghệ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và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thời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đại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công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nghệ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4.0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kết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hợp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AI (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trí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tuệ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nhân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tạo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)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và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công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nghệ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Blockchain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nhằm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nâng cao năng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suất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lao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động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cho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các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khách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hàng</w:t>
      </w:r>
      <w:proofErr w:type="spellEnd"/>
      <w:r w:rsidR="00436B58" w:rsidRPr="006231C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trong tương lai.</w:t>
      </w:r>
      <w:bookmarkStart w:id="1675" w:name="_Toc57988729"/>
      <w:bookmarkStart w:id="1676" w:name="_Toc57989139"/>
    </w:p>
    <w:bookmarkEnd w:id="1675"/>
    <w:bookmarkEnd w:id="1676"/>
    <w:p w14:paraId="74C1FCE6" w14:textId="1CB43F29" w:rsidR="006231C2" w:rsidRDefault="006231C2" w:rsidP="009777F0">
      <w:pPr>
        <w:spacing w:before="120" w:after="120"/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</w:pPr>
    </w:p>
    <w:p w14:paraId="49E7D8F7" w14:textId="2948BD99" w:rsidR="00775508" w:rsidRDefault="00775508" w:rsidP="009777F0">
      <w:pPr>
        <w:spacing w:before="120" w:after="120"/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</w:pPr>
      <w:r w:rsidRPr="00775508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-</w:t>
      </w:r>
      <w:r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ab/>
      </w:r>
      <w:r w:rsidRPr="00775508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Công </w:t>
      </w:r>
      <w:proofErr w:type="spellStart"/>
      <w:r w:rsidRPr="00775508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nghệ</w:t>
      </w:r>
      <w:proofErr w:type="spellEnd"/>
      <w:r w:rsidRPr="00775508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775508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và</w:t>
      </w:r>
      <w:proofErr w:type="spellEnd"/>
      <w:r w:rsidRPr="00775508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775508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giải</w:t>
      </w:r>
      <w:proofErr w:type="spellEnd"/>
      <w:r w:rsidRPr="00775508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775508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pháp</w:t>
      </w:r>
      <w:proofErr w:type="spellEnd"/>
      <w:r w:rsidRPr="00775508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: </w:t>
      </w:r>
    </w:p>
    <w:p w14:paraId="56454BE8" w14:textId="221360D3" w:rsidR="00775508" w:rsidRPr="00775508" w:rsidRDefault="00775508" w:rsidP="009777F0">
      <w:pPr>
        <w:spacing w:before="120" w:after="120"/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</w:pPr>
      <w:r w:rsidRPr="00775508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ab/>
        <w:t xml:space="preserve">+ </w:t>
      </w:r>
      <w:proofErr w:type="spellStart"/>
      <w:r w:rsidRPr="00775508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Phát</w:t>
      </w:r>
      <w:proofErr w:type="spellEnd"/>
      <w:r w:rsidRPr="00775508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775508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triển</w:t>
      </w:r>
      <w:proofErr w:type="spellEnd"/>
      <w:r w:rsidRPr="00775508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công </w:t>
      </w:r>
      <w:proofErr w:type="spellStart"/>
      <w:r w:rsidRPr="00775508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nghệ</w:t>
      </w:r>
      <w:proofErr w:type="spellEnd"/>
      <w:r w:rsidRPr="00775508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775508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kết</w:t>
      </w:r>
      <w:proofErr w:type="spellEnd"/>
      <w:r w:rsidRPr="00775508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775508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nối</w:t>
      </w:r>
      <w:proofErr w:type="spellEnd"/>
      <w:r w:rsidRPr="00775508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775508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Internet</w:t>
      </w:r>
      <w:proofErr w:type="spellEnd"/>
      <w:r w:rsidRPr="00775508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775508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vạn</w:t>
      </w:r>
      <w:proofErr w:type="spellEnd"/>
      <w:r w:rsidRPr="00775508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775508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vật</w:t>
      </w:r>
      <w:proofErr w:type="spellEnd"/>
      <w:r w:rsidRPr="00775508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(IOT), </w:t>
      </w:r>
      <w:proofErr w:type="spellStart"/>
      <w:r w:rsidRPr="00775508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trí</w:t>
      </w:r>
      <w:proofErr w:type="spellEnd"/>
      <w:r w:rsidRPr="00775508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775508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tuệ</w:t>
      </w:r>
      <w:proofErr w:type="spellEnd"/>
      <w:r w:rsidRPr="00775508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nhân </w:t>
      </w:r>
      <w:proofErr w:type="spellStart"/>
      <w:r w:rsidRPr="00775508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tạo</w:t>
      </w:r>
      <w:proofErr w:type="spellEnd"/>
      <w:r w:rsidRPr="00775508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(AI) </w:t>
      </w:r>
      <w:proofErr w:type="spellStart"/>
      <w:r w:rsidRPr="00775508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vào</w:t>
      </w:r>
      <w:proofErr w:type="spellEnd"/>
      <w:r w:rsidRPr="00775508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775508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thực</w:t>
      </w:r>
      <w:proofErr w:type="spellEnd"/>
      <w:r w:rsidRPr="00775508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775508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tiễn</w:t>
      </w:r>
      <w:proofErr w:type="spellEnd"/>
      <w:r w:rsidRPr="00775508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775508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đời</w:t>
      </w:r>
      <w:proofErr w:type="spellEnd"/>
      <w:r w:rsidRPr="00775508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775508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sống</w:t>
      </w:r>
      <w:proofErr w:type="spellEnd"/>
    </w:p>
    <w:p w14:paraId="1EFCEF96" w14:textId="09271F99" w:rsidR="00775508" w:rsidRPr="00677717" w:rsidRDefault="00775508" w:rsidP="009777F0">
      <w:pPr>
        <w:spacing w:before="120" w:after="120"/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</w:pPr>
      <w:r w:rsidRPr="00775508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ab/>
      </w:r>
      <w:r w:rsidRPr="00677717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+ </w:t>
      </w:r>
      <w:proofErr w:type="spellStart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Phát</w:t>
      </w:r>
      <w:proofErr w:type="spellEnd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triển</w:t>
      </w:r>
      <w:proofErr w:type="spellEnd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ứng</w:t>
      </w:r>
      <w:proofErr w:type="spellEnd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dụng</w:t>
      </w:r>
      <w:proofErr w:type="spellEnd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tích</w:t>
      </w:r>
      <w:proofErr w:type="spellEnd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hợp</w:t>
      </w:r>
      <w:proofErr w:type="spellEnd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đa </w:t>
      </w:r>
      <w:proofErr w:type="spellStart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nền</w:t>
      </w:r>
      <w:proofErr w:type="spellEnd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tảng</w:t>
      </w:r>
      <w:proofErr w:type="spellEnd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mobile</w:t>
      </w:r>
      <w:proofErr w:type="spellEnd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App</w:t>
      </w:r>
      <w:proofErr w:type="spellEnd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, </w:t>
      </w:r>
      <w:proofErr w:type="spellStart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Web</w:t>
      </w:r>
      <w:proofErr w:type="spellEnd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App</w:t>
      </w:r>
      <w:proofErr w:type="spellEnd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, </w:t>
      </w:r>
      <w:proofErr w:type="spellStart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Desktop</w:t>
      </w:r>
      <w:proofErr w:type="spellEnd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App</w:t>
      </w:r>
      <w:proofErr w:type="spellEnd"/>
    </w:p>
    <w:p w14:paraId="3CF3EF99" w14:textId="669E53B9" w:rsidR="00775508" w:rsidRPr="00677717" w:rsidRDefault="00775508" w:rsidP="009777F0">
      <w:pPr>
        <w:spacing w:before="120" w:after="120"/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</w:pPr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ab/>
        <w:t xml:space="preserve">+ </w:t>
      </w:r>
      <w:proofErr w:type="spellStart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Giải</w:t>
      </w:r>
      <w:proofErr w:type="spellEnd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pháp</w:t>
      </w:r>
      <w:proofErr w:type="spellEnd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công </w:t>
      </w:r>
      <w:proofErr w:type="spellStart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nghệ</w:t>
      </w:r>
      <w:proofErr w:type="spellEnd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Blockchain</w:t>
      </w:r>
      <w:proofErr w:type="spellEnd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, </w:t>
      </w:r>
      <w:proofErr w:type="spellStart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ứng</w:t>
      </w:r>
      <w:proofErr w:type="spellEnd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dụng</w:t>
      </w:r>
      <w:proofErr w:type="spellEnd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Blockchain</w:t>
      </w:r>
      <w:proofErr w:type="spellEnd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vào</w:t>
      </w:r>
      <w:proofErr w:type="spellEnd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bất</w:t>
      </w:r>
      <w:proofErr w:type="spellEnd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động</w:t>
      </w:r>
      <w:proofErr w:type="spellEnd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sản</w:t>
      </w:r>
      <w:proofErr w:type="spellEnd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 xml:space="preserve">, nông </w:t>
      </w:r>
      <w:proofErr w:type="spellStart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nghiệp</w:t>
      </w:r>
      <w:proofErr w:type="spellEnd"/>
      <w:r w:rsidRPr="00677717">
        <w:rPr>
          <w:rFonts w:ascii="Times New Roman" w:hAnsi="Times New Roman" w:cs="Times New Roman"/>
          <w:color w:val="202124"/>
          <w:sz w:val="26"/>
          <w:szCs w:val="26"/>
          <w:shd w:val="clear" w:color="auto" w:fill="FFFFFF"/>
          <w:lang w:val="vi-VN"/>
        </w:rPr>
        <w:t>,...</w:t>
      </w:r>
    </w:p>
    <w:p w14:paraId="40B447A3" w14:textId="3F311413" w:rsidR="00775508" w:rsidRDefault="00775508" w:rsidP="00257EDD">
      <w:pPr>
        <w:pStyle w:val="Heading3"/>
        <w:numPr>
          <w:ilvl w:val="0"/>
          <w:numId w:val="5"/>
        </w:numPr>
        <w:spacing w:line="360" w:lineRule="auto"/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</w:pPr>
      <w:bookmarkStart w:id="1677" w:name="_Toc84748358"/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Giải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thưởng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:</w:t>
      </w:r>
      <w:bookmarkEnd w:id="1677"/>
    </w:p>
    <w:p w14:paraId="5F7FA6DB" w14:textId="5AA0DC46" w:rsidR="00775508" w:rsidRDefault="009777F0" w:rsidP="009777F0">
      <w:pPr>
        <w:rPr>
          <w:rStyle w:val="Strong"/>
          <w:rFonts w:ascii="Times New Roman" w:hAnsi="Times New Roman" w:cs="Times New Roman"/>
          <w:b w:val="0"/>
          <w:bCs w:val="0"/>
          <w:color w:val="212529"/>
          <w:sz w:val="26"/>
          <w:szCs w:val="26"/>
          <w:shd w:val="clear" w:color="auto" w:fill="FFFFFF"/>
        </w:rPr>
      </w:pPr>
      <w:r>
        <w:t>-</w:t>
      </w:r>
      <w:r w:rsidRPr="009777F0">
        <w:rPr>
          <w:rFonts w:ascii="Roboto" w:hAnsi="Roboto"/>
          <w:color w:val="212529"/>
          <w:sz w:val="27"/>
          <w:szCs w:val="27"/>
          <w:shd w:val="clear" w:color="auto" w:fill="FFFFFF"/>
        </w:rPr>
        <w:t xml:space="preserve"> </w:t>
      </w:r>
      <w:r>
        <w:rPr>
          <w:rStyle w:val="Strong"/>
          <w:rFonts w:ascii="Roboto" w:hAnsi="Roboto"/>
          <w:color w:val="212529"/>
          <w:sz w:val="27"/>
          <w:szCs w:val="27"/>
          <w:shd w:val="clear" w:color="auto" w:fill="FFFFFF"/>
        </w:rPr>
        <w:tab/>
      </w:r>
      <w:r w:rsidRPr="009777F0">
        <w:rPr>
          <w:rStyle w:val="Strong"/>
          <w:rFonts w:ascii="Times New Roman" w:hAnsi="Times New Roman" w:cs="Times New Roman"/>
          <w:b w:val="0"/>
          <w:bCs w:val="0"/>
          <w:color w:val="212529"/>
          <w:sz w:val="26"/>
          <w:szCs w:val="26"/>
          <w:shd w:val="clear" w:color="auto" w:fill="FFFFFF"/>
        </w:rPr>
        <w:t xml:space="preserve">Vietnam Top Brands </w:t>
      </w:r>
      <w:proofErr w:type="gramStart"/>
      <w:r w:rsidRPr="009777F0">
        <w:rPr>
          <w:rStyle w:val="Strong"/>
          <w:rFonts w:ascii="Times New Roman" w:hAnsi="Times New Roman" w:cs="Times New Roman"/>
          <w:b w:val="0"/>
          <w:bCs w:val="0"/>
          <w:color w:val="212529"/>
          <w:sz w:val="26"/>
          <w:szCs w:val="26"/>
          <w:shd w:val="clear" w:color="auto" w:fill="FFFFFF"/>
        </w:rPr>
        <w:t>2020</w:t>
      </w:r>
      <w:r>
        <w:rPr>
          <w:rStyle w:val="Strong"/>
          <w:rFonts w:ascii="Times New Roman" w:hAnsi="Times New Roman" w:cs="Times New Roman"/>
          <w:b w:val="0"/>
          <w:bCs w:val="0"/>
          <w:color w:val="212529"/>
          <w:sz w:val="26"/>
          <w:szCs w:val="26"/>
          <w:shd w:val="clear" w:color="auto" w:fill="FFFFFF"/>
        </w:rPr>
        <w:t xml:space="preserve"> :</w:t>
      </w:r>
      <w:proofErr w:type="gramEnd"/>
      <w:r>
        <w:rPr>
          <w:rStyle w:val="Strong"/>
          <w:rFonts w:ascii="Times New Roman" w:hAnsi="Times New Roman" w:cs="Times New Roman"/>
          <w:b w:val="0"/>
          <w:bCs w:val="0"/>
          <w:color w:val="212529"/>
          <w:sz w:val="26"/>
          <w:szCs w:val="26"/>
          <w:shd w:val="clear" w:color="auto" w:fill="FFFFFF"/>
        </w:rPr>
        <w:t xml:space="preserve"> </w:t>
      </w:r>
      <w:r w:rsidRPr="009777F0">
        <w:rPr>
          <w:rStyle w:val="Strong"/>
          <w:rFonts w:ascii="Times New Roman" w:hAnsi="Times New Roman" w:cs="Times New Roman"/>
          <w:b w:val="0"/>
          <w:bCs w:val="0"/>
          <w:color w:val="212529"/>
          <w:sz w:val="26"/>
          <w:szCs w:val="26"/>
          <w:shd w:val="clear" w:color="auto" w:fill="FFFFFF"/>
        </w:rPr>
        <w:t xml:space="preserve">Đạt </w:t>
      </w:r>
      <w:proofErr w:type="spellStart"/>
      <w:r w:rsidRPr="009777F0">
        <w:rPr>
          <w:rStyle w:val="Strong"/>
          <w:rFonts w:ascii="Times New Roman" w:hAnsi="Times New Roman" w:cs="Times New Roman"/>
          <w:b w:val="0"/>
          <w:bCs w:val="0"/>
          <w:color w:val="212529"/>
          <w:sz w:val="26"/>
          <w:szCs w:val="26"/>
          <w:shd w:val="clear" w:color="auto" w:fill="FFFFFF"/>
        </w:rPr>
        <w:t>danh</w:t>
      </w:r>
      <w:proofErr w:type="spellEnd"/>
      <w:r w:rsidRPr="009777F0">
        <w:rPr>
          <w:rStyle w:val="Strong"/>
          <w:rFonts w:ascii="Times New Roman" w:hAnsi="Times New Roman" w:cs="Times New Roman"/>
          <w:b w:val="0"/>
          <w:bCs w:val="0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9777F0">
        <w:rPr>
          <w:rStyle w:val="Strong"/>
          <w:rFonts w:ascii="Times New Roman" w:hAnsi="Times New Roman" w:cs="Times New Roman"/>
          <w:b w:val="0"/>
          <w:bCs w:val="0"/>
          <w:color w:val="212529"/>
          <w:sz w:val="26"/>
          <w:szCs w:val="26"/>
          <w:shd w:val="clear" w:color="auto" w:fill="FFFFFF"/>
        </w:rPr>
        <w:t>hiệu</w:t>
      </w:r>
      <w:proofErr w:type="spellEnd"/>
      <w:r w:rsidRPr="009777F0">
        <w:rPr>
          <w:rStyle w:val="Strong"/>
          <w:rFonts w:ascii="Times New Roman" w:hAnsi="Times New Roman" w:cs="Times New Roman"/>
          <w:b w:val="0"/>
          <w:bCs w:val="0"/>
          <w:color w:val="212529"/>
          <w:sz w:val="26"/>
          <w:szCs w:val="26"/>
          <w:shd w:val="clear" w:color="auto" w:fill="FFFFFF"/>
        </w:rPr>
        <w:t> </w:t>
      </w:r>
      <w:r>
        <w:rPr>
          <w:rStyle w:val="Strong"/>
          <w:rFonts w:ascii="Times New Roman" w:hAnsi="Times New Roman" w:cs="Times New Roman"/>
          <w:b w:val="0"/>
          <w:bCs w:val="0"/>
          <w:color w:val="212529"/>
          <w:sz w:val="26"/>
          <w:szCs w:val="26"/>
          <w:shd w:val="clear" w:color="auto" w:fill="FFFFFF"/>
        </w:rPr>
        <w:t>“</w:t>
      </w:r>
      <w:r w:rsidRPr="009777F0">
        <w:rPr>
          <w:rStyle w:val="Strong"/>
          <w:rFonts w:ascii="Times New Roman" w:hAnsi="Times New Roman" w:cs="Times New Roman"/>
          <w:b w:val="0"/>
          <w:bCs w:val="0"/>
          <w:color w:val="212529"/>
          <w:sz w:val="26"/>
          <w:szCs w:val="26"/>
          <w:shd w:val="clear" w:color="auto" w:fill="FFFFFF"/>
        </w:rPr>
        <w:t xml:space="preserve">Top 30 </w:t>
      </w:r>
      <w:proofErr w:type="spellStart"/>
      <w:r w:rsidRPr="009777F0">
        <w:rPr>
          <w:rStyle w:val="Strong"/>
          <w:rFonts w:ascii="Times New Roman" w:hAnsi="Times New Roman" w:cs="Times New Roman"/>
          <w:b w:val="0"/>
          <w:bCs w:val="0"/>
          <w:color w:val="212529"/>
          <w:sz w:val="26"/>
          <w:szCs w:val="26"/>
          <w:shd w:val="clear" w:color="auto" w:fill="FFFFFF"/>
        </w:rPr>
        <w:t>thương</w:t>
      </w:r>
      <w:proofErr w:type="spellEnd"/>
      <w:r w:rsidRPr="009777F0">
        <w:rPr>
          <w:rStyle w:val="Strong"/>
          <w:rFonts w:ascii="Times New Roman" w:hAnsi="Times New Roman" w:cs="Times New Roman"/>
          <w:b w:val="0"/>
          <w:bCs w:val="0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9777F0">
        <w:rPr>
          <w:rStyle w:val="Strong"/>
          <w:rFonts w:ascii="Times New Roman" w:hAnsi="Times New Roman" w:cs="Times New Roman"/>
          <w:b w:val="0"/>
          <w:bCs w:val="0"/>
          <w:color w:val="212529"/>
          <w:sz w:val="26"/>
          <w:szCs w:val="26"/>
          <w:shd w:val="clear" w:color="auto" w:fill="FFFFFF"/>
        </w:rPr>
        <w:t>hiệu</w:t>
      </w:r>
      <w:proofErr w:type="spellEnd"/>
      <w:r w:rsidRPr="009777F0">
        <w:rPr>
          <w:rStyle w:val="Strong"/>
          <w:rFonts w:ascii="Times New Roman" w:hAnsi="Times New Roman" w:cs="Times New Roman"/>
          <w:b w:val="0"/>
          <w:bCs w:val="0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9777F0">
        <w:rPr>
          <w:rStyle w:val="Strong"/>
          <w:rFonts w:ascii="Times New Roman" w:hAnsi="Times New Roman" w:cs="Times New Roman"/>
          <w:b w:val="0"/>
          <w:bCs w:val="0"/>
          <w:color w:val="212529"/>
          <w:sz w:val="26"/>
          <w:szCs w:val="26"/>
          <w:shd w:val="clear" w:color="auto" w:fill="FFFFFF"/>
        </w:rPr>
        <w:t>hàng</w:t>
      </w:r>
      <w:proofErr w:type="spellEnd"/>
      <w:r w:rsidRPr="009777F0">
        <w:rPr>
          <w:rStyle w:val="Strong"/>
          <w:rFonts w:ascii="Times New Roman" w:hAnsi="Times New Roman" w:cs="Times New Roman"/>
          <w:b w:val="0"/>
          <w:bCs w:val="0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9777F0">
        <w:rPr>
          <w:rStyle w:val="Strong"/>
          <w:rFonts w:ascii="Times New Roman" w:hAnsi="Times New Roman" w:cs="Times New Roman"/>
          <w:b w:val="0"/>
          <w:bCs w:val="0"/>
          <w:color w:val="212529"/>
          <w:sz w:val="26"/>
          <w:szCs w:val="26"/>
          <w:shd w:val="clear" w:color="auto" w:fill="FFFFFF"/>
        </w:rPr>
        <w:t>đầu</w:t>
      </w:r>
      <w:proofErr w:type="spellEnd"/>
      <w:r w:rsidRPr="009777F0">
        <w:rPr>
          <w:rStyle w:val="Strong"/>
          <w:rFonts w:ascii="Times New Roman" w:hAnsi="Times New Roman" w:cs="Times New Roman"/>
          <w:b w:val="0"/>
          <w:bCs w:val="0"/>
          <w:color w:val="212529"/>
          <w:sz w:val="26"/>
          <w:szCs w:val="26"/>
          <w:shd w:val="clear" w:color="auto" w:fill="FFFFFF"/>
        </w:rPr>
        <w:t xml:space="preserve"> Việt Nam 2020</w:t>
      </w:r>
      <w:r>
        <w:rPr>
          <w:rStyle w:val="Strong"/>
          <w:rFonts w:ascii="Times New Roman" w:hAnsi="Times New Roman" w:cs="Times New Roman"/>
          <w:b w:val="0"/>
          <w:bCs w:val="0"/>
          <w:color w:val="212529"/>
          <w:sz w:val="26"/>
          <w:szCs w:val="26"/>
          <w:shd w:val="clear" w:color="auto" w:fill="FFFFFF"/>
        </w:rPr>
        <w:t>”</w:t>
      </w:r>
    </w:p>
    <w:p w14:paraId="21765431" w14:textId="362B9BC1" w:rsidR="009777F0" w:rsidRPr="009777F0" w:rsidRDefault="009777F0" w:rsidP="009777F0">
      <w:pPr>
        <w:rPr>
          <w:rFonts w:ascii="Times New Roman" w:hAnsi="Times New Roman" w:cs="Times New Roman"/>
          <w:sz w:val="26"/>
          <w:szCs w:val="26"/>
        </w:rPr>
      </w:pPr>
      <w:r w:rsidRPr="009777F0">
        <w:rPr>
          <w:rStyle w:val="Strong"/>
          <w:rFonts w:ascii="Times New Roman" w:hAnsi="Times New Roman" w:cs="Times New Roman"/>
          <w:color w:val="212529"/>
          <w:sz w:val="26"/>
          <w:szCs w:val="26"/>
          <w:shd w:val="clear" w:color="auto" w:fill="FFFFFF"/>
        </w:rPr>
        <w:t>-</w:t>
      </w:r>
      <w:r w:rsidRPr="009777F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r w:rsidRPr="009777F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ab/>
        <w:t xml:space="preserve">Asia – Pacific Outstanding Brand 2020: 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Đạt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danh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hiệu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“</w:t>
      </w:r>
      <w:r w:rsidRPr="009777F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Top 50 </w:t>
      </w:r>
      <w:proofErr w:type="spellStart"/>
      <w:r w:rsidRPr="009777F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thương</w:t>
      </w:r>
      <w:proofErr w:type="spellEnd"/>
      <w:r w:rsidRPr="009777F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777F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hiệu</w:t>
      </w:r>
      <w:proofErr w:type="spellEnd"/>
      <w:r w:rsidRPr="009777F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777F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tiêu</w:t>
      </w:r>
      <w:proofErr w:type="spellEnd"/>
      <w:r w:rsidRPr="009777F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777F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biểu</w:t>
      </w:r>
      <w:proofErr w:type="spellEnd"/>
      <w:r w:rsidRPr="009777F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777F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châu</w:t>
      </w:r>
      <w:proofErr w:type="spellEnd"/>
      <w:r w:rsidRPr="009777F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Á – Thái Bình Dương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”</w:t>
      </w:r>
      <w:r w:rsidRPr="009777F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do </w:t>
      </w:r>
      <w:proofErr w:type="spellStart"/>
      <w:r w:rsidRPr="009777F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Tạp</w:t>
      </w:r>
      <w:proofErr w:type="spellEnd"/>
      <w:r w:rsidRPr="009777F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777F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chí</w:t>
      </w:r>
      <w:proofErr w:type="spellEnd"/>
      <w:r w:rsidRPr="009777F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Kinh </w:t>
      </w:r>
      <w:proofErr w:type="spellStart"/>
      <w:r w:rsidRPr="009777F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tế</w:t>
      </w:r>
      <w:proofErr w:type="spellEnd"/>
      <w:r w:rsidRPr="009777F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777F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châu</w:t>
      </w:r>
      <w:proofErr w:type="spellEnd"/>
      <w:r w:rsidRPr="009777F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Á - Thái Bình Dương </w:t>
      </w:r>
      <w:proofErr w:type="spellStart"/>
      <w:r w:rsidRPr="009777F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tổ</w:t>
      </w:r>
      <w:proofErr w:type="spellEnd"/>
      <w:r w:rsidRPr="009777F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777F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chức</w:t>
      </w:r>
      <w:proofErr w:type="spellEnd"/>
      <w:r w:rsidRPr="009777F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777F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</w:t>
      </w:r>
      <w:proofErr w:type="spellEnd"/>
      <w:r w:rsidRPr="009777F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777F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trao</w:t>
      </w:r>
      <w:proofErr w:type="spellEnd"/>
      <w:r w:rsidRPr="009777F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777F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tặng</w:t>
      </w:r>
      <w:proofErr w:type="spellEnd"/>
      <w:r w:rsidRPr="009777F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65913803" w14:textId="77777777" w:rsidR="00DD0067" w:rsidRDefault="00DD0067" w:rsidP="00257EDD">
      <w:pPr>
        <w:pStyle w:val="Heading2"/>
        <w:numPr>
          <w:ilvl w:val="1"/>
          <w:numId w:val="6"/>
        </w:numPr>
        <w:spacing w:before="120" w:after="120" w:line="20" w:lineRule="atLeast"/>
        <w:rPr>
          <w:rFonts w:ascii="Times New Roman" w:hAnsi="Times New Roman" w:cs="Times New Roman"/>
          <w:lang w:val="vi-VN"/>
        </w:rPr>
      </w:pPr>
      <w:bookmarkStart w:id="1678" w:name="_Toc42459496"/>
      <w:bookmarkStart w:id="1679" w:name="_Toc47273629"/>
      <w:bookmarkStart w:id="1680" w:name="_Toc47273880"/>
      <w:bookmarkStart w:id="1681" w:name="_Toc47273953"/>
      <w:bookmarkStart w:id="1682" w:name="_Toc47459660"/>
      <w:bookmarkStart w:id="1683" w:name="_Toc47459937"/>
      <w:bookmarkStart w:id="1684" w:name="_Toc47460126"/>
      <w:bookmarkStart w:id="1685" w:name="_Toc57989019"/>
      <w:bookmarkStart w:id="1686" w:name="_Toc58249358"/>
      <w:bookmarkStart w:id="1687" w:name="_Toc84748359"/>
      <w:r>
        <w:rPr>
          <w:rFonts w:ascii="Times New Roman" w:hAnsi="Times New Roman" w:cs="Times New Roman"/>
        </w:rPr>
        <w:t xml:space="preserve">. </w:t>
      </w:r>
      <w:r w:rsidRPr="00927459">
        <w:rPr>
          <w:rFonts w:ascii="Times New Roman" w:hAnsi="Times New Roman" w:cs="Times New Roman"/>
          <w:lang w:val="vi-VN"/>
        </w:rPr>
        <w:t xml:space="preserve">Thông tin </w:t>
      </w:r>
      <w:proofErr w:type="spellStart"/>
      <w:r w:rsidRPr="00927459">
        <w:rPr>
          <w:rFonts w:ascii="Times New Roman" w:hAnsi="Times New Roman" w:cs="Times New Roman"/>
          <w:lang w:val="vi-VN"/>
        </w:rPr>
        <w:t>về</w:t>
      </w:r>
      <w:proofErr w:type="spellEnd"/>
      <w:r w:rsidRPr="00927459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lang w:val="vi-VN"/>
        </w:rPr>
        <w:t>vị</w:t>
      </w:r>
      <w:proofErr w:type="spellEnd"/>
      <w:r w:rsidRPr="00927459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lang w:val="vi-VN"/>
        </w:rPr>
        <w:t>trí</w:t>
      </w:r>
      <w:proofErr w:type="spellEnd"/>
      <w:r w:rsidRPr="00927459">
        <w:rPr>
          <w:rFonts w:ascii="Times New Roman" w:hAnsi="Times New Roman" w:cs="Times New Roman"/>
          <w:lang w:val="vi-VN"/>
        </w:rPr>
        <w:t xml:space="preserve"> sinh viên tham gia </w:t>
      </w:r>
      <w:proofErr w:type="spellStart"/>
      <w:r w:rsidRPr="00927459">
        <w:rPr>
          <w:rFonts w:ascii="Times New Roman" w:hAnsi="Times New Roman" w:cs="Times New Roman"/>
          <w:lang w:val="vi-VN"/>
        </w:rPr>
        <w:t>thực</w:t>
      </w:r>
      <w:proofErr w:type="spellEnd"/>
      <w:r w:rsidRPr="00927459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lang w:val="vi-VN"/>
        </w:rPr>
        <w:t>tập</w:t>
      </w:r>
      <w:proofErr w:type="spellEnd"/>
      <w:r w:rsidRPr="00927459">
        <w:rPr>
          <w:rFonts w:ascii="Times New Roman" w:hAnsi="Times New Roman" w:cs="Times New Roman"/>
          <w:lang w:val="vi-VN"/>
        </w:rPr>
        <w:t>:</w:t>
      </w:r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r w:rsidRPr="00927459">
        <w:rPr>
          <w:rFonts w:ascii="Times New Roman" w:hAnsi="Times New Roman" w:cs="Times New Roman"/>
          <w:lang w:val="vi-VN"/>
        </w:rPr>
        <w:t xml:space="preserve"> </w:t>
      </w:r>
      <w:bookmarkStart w:id="1688" w:name="_Toc42459497"/>
      <w:bookmarkStart w:id="1689" w:name="_Toc47273630"/>
      <w:bookmarkStart w:id="1690" w:name="_Toc47273881"/>
      <w:bookmarkStart w:id="1691" w:name="_Toc47273954"/>
      <w:bookmarkStart w:id="1692" w:name="_Toc47459661"/>
      <w:bookmarkStart w:id="1693" w:name="_Toc47459938"/>
      <w:bookmarkStart w:id="1694" w:name="_Toc47460127"/>
      <w:bookmarkStart w:id="1695" w:name="_Toc57989020"/>
      <w:bookmarkStart w:id="1696" w:name="_Toc58249359"/>
    </w:p>
    <w:p w14:paraId="5D0CE32A" w14:textId="13C3D99B" w:rsidR="00DD0067" w:rsidRDefault="00DD0067" w:rsidP="00257EDD">
      <w:pPr>
        <w:pStyle w:val="Heading2"/>
        <w:numPr>
          <w:ilvl w:val="0"/>
          <w:numId w:val="7"/>
        </w:numPr>
        <w:spacing w:before="120" w:after="120" w:line="20" w:lineRule="atLeast"/>
        <w:rPr>
          <w:rFonts w:ascii="Times New Roman" w:hAnsi="Times New Roman" w:cs="Times New Roman"/>
          <w:lang w:val="vi-VN"/>
        </w:rPr>
      </w:pPr>
      <w:bookmarkStart w:id="1697" w:name="_Toc84748360"/>
      <w:r w:rsidRPr="00DD0067">
        <w:rPr>
          <w:rFonts w:ascii="Times New Roman" w:hAnsi="Times New Roman" w:cs="Times New Roman"/>
          <w:lang w:val="vi-VN"/>
        </w:rPr>
        <w:t xml:space="preserve">Mô </w:t>
      </w:r>
      <w:proofErr w:type="spellStart"/>
      <w:r w:rsidRPr="00DD0067">
        <w:rPr>
          <w:rFonts w:ascii="Times New Roman" w:hAnsi="Times New Roman" w:cs="Times New Roman"/>
          <w:lang w:val="vi-VN"/>
        </w:rPr>
        <w:t>tả</w:t>
      </w:r>
      <w:proofErr w:type="spellEnd"/>
      <w:r w:rsidRPr="00DD0067">
        <w:rPr>
          <w:rFonts w:ascii="Times New Roman" w:hAnsi="Times New Roman" w:cs="Times New Roman"/>
          <w:lang w:val="vi-VN"/>
        </w:rPr>
        <w:t xml:space="preserve"> công </w:t>
      </w:r>
      <w:proofErr w:type="spellStart"/>
      <w:r w:rsidRPr="00DD0067">
        <w:rPr>
          <w:rFonts w:ascii="Times New Roman" w:hAnsi="Times New Roman" w:cs="Times New Roman"/>
          <w:lang w:val="vi-VN"/>
        </w:rPr>
        <w:t>việc</w:t>
      </w:r>
      <w:bookmarkEnd w:id="1688"/>
      <w:proofErr w:type="spellEnd"/>
      <w:r w:rsidRPr="00DD0067">
        <w:rPr>
          <w:rFonts w:ascii="Times New Roman" w:hAnsi="Times New Roman" w:cs="Times New Roman"/>
          <w:lang w:val="vi-VN"/>
        </w:rPr>
        <w:t>:</w:t>
      </w:r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</w:p>
    <w:p w14:paraId="5B7FBD63" w14:textId="4DE0F0CB" w:rsidR="00DD0067" w:rsidRPr="006B221D" w:rsidRDefault="00DD0067" w:rsidP="00257ED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proofErr w:type="spellStart"/>
      <w:r w:rsidRPr="006B221D">
        <w:rPr>
          <w:rFonts w:ascii="Times New Roman" w:hAnsi="Times New Roman" w:cs="Times New Roman"/>
          <w:b/>
          <w:bCs/>
          <w:sz w:val="26"/>
          <w:szCs w:val="26"/>
          <w:lang w:val="vi-VN"/>
        </w:rPr>
        <w:t>Giới</w:t>
      </w:r>
      <w:proofErr w:type="spellEnd"/>
      <w:r w:rsidRPr="006B221D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b/>
          <w:bCs/>
          <w:sz w:val="26"/>
          <w:szCs w:val="26"/>
          <w:lang w:val="vi-VN"/>
        </w:rPr>
        <w:t>thiệu</w:t>
      </w:r>
      <w:proofErr w:type="spellEnd"/>
      <w:r w:rsidRPr="006B221D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chung </w:t>
      </w:r>
      <w:proofErr w:type="spellStart"/>
      <w:r w:rsidRPr="006B221D">
        <w:rPr>
          <w:rFonts w:ascii="Times New Roman" w:hAnsi="Times New Roman" w:cs="Times New Roman"/>
          <w:b/>
          <w:bCs/>
          <w:sz w:val="26"/>
          <w:szCs w:val="26"/>
          <w:lang w:val="vi-VN"/>
        </w:rPr>
        <w:t>về</w:t>
      </w:r>
      <w:proofErr w:type="spellEnd"/>
      <w:r w:rsidRPr="006B221D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b/>
          <w:bCs/>
          <w:sz w:val="26"/>
          <w:szCs w:val="26"/>
          <w:lang w:val="vi-VN"/>
        </w:rPr>
        <w:t>vị</w:t>
      </w:r>
      <w:proofErr w:type="spellEnd"/>
      <w:r w:rsidRPr="006B221D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b/>
          <w:bCs/>
          <w:sz w:val="26"/>
          <w:szCs w:val="26"/>
          <w:lang w:val="vi-VN"/>
        </w:rPr>
        <w:t>trí</w:t>
      </w:r>
      <w:proofErr w:type="spellEnd"/>
      <w:r w:rsidRPr="006B221D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công </w:t>
      </w:r>
      <w:proofErr w:type="spellStart"/>
      <w:r w:rsidRPr="006B221D">
        <w:rPr>
          <w:rFonts w:ascii="Times New Roman" w:hAnsi="Times New Roman" w:cs="Times New Roman"/>
          <w:b/>
          <w:bCs/>
          <w:sz w:val="26"/>
          <w:szCs w:val="26"/>
          <w:lang w:val="vi-VN"/>
        </w:rPr>
        <w:t>tác</w:t>
      </w:r>
      <w:proofErr w:type="spellEnd"/>
      <w:r w:rsidRPr="006B221D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b/>
          <w:bCs/>
          <w:sz w:val="26"/>
          <w:szCs w:val="26"/>
          <w:lang w:val="vi-VN"/>
        </w:rPr>
        <w:t>thực</w:t>
      </w:r>
      <w:proofErr w:type="spellEnd"/>
      <w:r w:rsidRPr="006B221D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b/>
          <w:bCs/>
          <w:sz w:val="26"/>
          <w:szCs w:val="26"/>
          <w:lang w:val="vi-VN"/>
        </w:rPr>
        <w:t>tập</w:t>
      </w:r>
      <w:proofErr w:type="spellEnd"/>
      <w:r w:rsidRPr="006B221D">
        <w:rPr>
          <w:rFonts w:ascii="Times New Roman" w:hAnsi="Times New Roman" w:cs="Times New Roman"/>
          <w:b/>
          <w:bCs/>
          <w:sz w:val="26"/>
          <w:szCs w:val="26"/>
          <w:lang w:val="vi-VN"/>
        </w:rPr>
        <w:t>:</w:t>
      </w:r>
    </w:p>
    <w:p w14:paraId="4982822C" w14:textId="5840A72F" w:rsidR="00DD0067" w:rsidRPr="00976C03" w:rsidRDefault="00DD0067" w:rsidP="00257ED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DD0067">
        <w:rPr>
          <w:rFonts w:ascii="Times New Roman" w:hAnsi="Times New Roman" w:cs="Times New Roman"/>
          <w:sz w:val="26"/>
          <w:szCs w:val="26"/>
        </w:rPr>
        <w:t xml:space="preserve">Developer Front End web </w:t>
      </w:r>
      <w:proofErr w:type="spellStart"/>
      <w:r w:rsidRPr="00DD006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DD00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006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D00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0067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DD00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D0067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DD0067">
        <w:rPr>
          <w:rFonts w:ascii="Times New Roman" w:hAnsi="Times New Roman" w:cs="Times New Roman"/>
          <w:sz w:val="26"/>
          <w:szCs w:val="26"/>
        </w:rPr>
        <w:t xml:space="preserve"> React</w:t>
      </w:r>
      <w:r>
        <w:rPr>
          <w:rFonts w:ascii="Times New Roman" w:hAnsi="Times New Roman" w:cs="Times New Roman"/>
          <w:sz w:val="26"/>
          <w:szCs w:val="26"/>
        </w:rPr>
        <w:t xml:space="preserve"> – Webpack</w:t>
      </w:r>
      <w:r w:rsidR="00976C03">
        <w:rPr>
          <w:rFonts w:ascii="Times New Roman" w:hAnsi="Times New Roman" w:cs="Times New Roman"/>
          <w:sz w:val="26"/>
          <w:szCs w:val="26"/>
        </w:rPr>
        <w:t>.</w:t>
      </w:r>
    </w:p>
    <w:p w14:paraId="435AA977" w14:textId="77777777" w:rsidR="00976C03" w:rsidRPr="00DD0067" w:rsidRDefault="00976C03" w:rsidP="00976C03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</w:p>
    <w:p w14:paraId="136BCE95" w14:textId="770DB0E8" w:rsidR="00DD0067" w:rsidRPr="006B221D" w:rsidRDefault="00DD0067" w:rsidP="00257ED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proofErr w:type="spellStart"/>
      <w:r w:rsidRPr="006B221D">
        <w:rPr>
          <w:rFonts w:ascii="Times New Roman" w:hAnsi="Times New Roman" w:cs="Times New Roman"/>
          <w:b/>
          <w:bCs/>
          <w:sz w:val="26"/>
          <w:szCs w:val="26"/>
          <w:lang w:val="vi-VN"/>
        </w:rPr>
        <w:t>Tìm</w:t>
      </w:r>
      <w:proofErr w:type="spellEnd"/>
      <w:r w:rsidRPr="006B221D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b/>
          <w:bCs/>
          <w:sz w:val="26"/>
          <w:szCs w:val="26"/>
          <w:lang w:val="vi-VN"/>
        </w:rPr>
        <w:t>hiểu</w:t>
      </w:r>
      <w:proofErr w:type="spellEnd"/>
      <w:r w:rsidRPr="006B221D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b/>
          <w:bCs/>
          <w:sz w:val="26"/>
          <w:szCs w:val="26"/>
          <w:lang w:val="vi-VN"/>
        </w:rPr>
        <w:t>và</w:t>
      </w:r>
      <w:proofErr w:type="spellEnd"/>
      <w:r w:rsidRPr="006B221D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b/>
          <w:bCs/>
          <w:sz w:val="26"/>
          <w:szCs w:val="26"/>
          <w:lang w:val="vi-VN"/>
        </w:rPr>
        <w:t>làm</w:t>
      </w:r>
      <w:proofErr w:type="spellEnd"/>
      <w:r w:rsidRPr="006B221D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b/>
          <w:bCs/>
          <w:sz w:val="26"/>
          <w:szCs w:val="26"/>
          <w:lang w:val="vi-VN"/>
        </w:rPr>
        <w:t>việc</w:t>
      </w:r>
      <w:proofErr w:type="spellEnd"/>
      <w:r w:rsidRPr="006B221D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b/>
          <w:bCs/>
          <w:sz w:val="26"/>
          <w:szCs w:val="26"/>
          <w:lang w:val="vi-VN"/>
        </w:rPr>
        <w:t>với</w:t>
      </w:r>
      <w:proofErr w:type="spellEnd"/>
      <w:r w:rsidRPr="006B221D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b/>
          <w:bCs/>
          <w:sz w:val="26"/>
          <w:szCs w:val="26"/>
          <w:lang w:val="vi-VN"/>
        </w:rPr>
        <w:t>Webpack</w:t>
      </w:r>
      <w:proofErr w:type="spellEnd"/>
      <w:r w:rsidRPr="006B221D">
        <w:rPr>
          <w:rFonts w:ascii="Times New Roman" w:hAnsi="Times New Roman" w:cs="Times New Roman"/>
          <w:b/>
          <w:bCs/>
          <w:sz w:val="26"/>
          <w:szCs w:val="26"/>
          <w:lang w:val="vi-VN"/>
        </w:rPr>
        <w:t>:</w:t>
      </w:r>
    </w:p>
    <w:p w14:paraId="63489ADB" w14:textId="1EF8D515" w:rsidR="006B221D" w:rsidRPr="006B221D" w:rsidRDefault="006B221D" w:rsidP="00257ED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Hiểu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rõ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về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khái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niệm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cũng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như ưu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nhược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điểm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mà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Webpack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mang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lại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4B133DB3" w14:textId="336430FC" w:rsidR="006B221D" w:rsidRPr="006B221D" w:rsidRDefault="006B221D" w:rsidP="00257ED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Khởi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dự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án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cấu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hình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cho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Webpack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1700BA7B" w14:textId="7AD6B0CF" w:rsidR="006B221D" w:rsidRDefault="006B221D" w:rsidP="00257ED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biết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khái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niệm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về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Module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một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số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Module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như: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Mode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Entry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Output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DevServer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Rules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Plugins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>,</w:t>
      </w:r>
      <w:r>
        <w:rPr>
          <w:rFonts w:ascii="Times New Roman" w:hAnsi="Times New Roman" w:cs="Times New Roman"/>
          <w:sz w:val="26"/>
          <w:szCs w:val="26"/>
          <w:lang w:val="vi-VN"/>
        </w:rPr>
        <w:t>…</w:t>
      </w:r>
    </w:p>
    <w:p w14:paraId="1949EB84" w14:textId="2159B748" w:rsidR="006B221D" w:rsidRDefault="006B221D" w:rsidP="00257ED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Tích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hợp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thư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mục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Javascript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html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css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dự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án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09D903F3" w14:textId="68776D33" w:rsidR="006B221D" w:rsidRDefault="006B221D" w:rsidP="00257ED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</w:rPr>
        <w:t xml:space="preserve">Setup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chia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Components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C1F03DD" w14:textId="26B38624" w:rsidR="00DD0067" w:rsidRPr="00DD0067" w:rsidRDefault="006B221D" w:rsidP="00257ED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Setup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khởi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chạy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dự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án</w:t>
      </w:r>
      <w:proofErr w:type="spellEnd"/>
      <w:r w:rsidRPr="006B221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6B221D">
        <w:rPr>
          <w:rFonts w:ascii="Times New Roman" w:hAnsi="Times New Roman" w:cs="Times New Roman"/>
          <w:sz w:val="26"/>
          <w:szCs w:val="26"/>
          <w:lang w:val="vi-VN"/>
        </w:rPr>
        <w:t>Webpack</w:t>
      </w:r>
      <w:proofErr w:type="spellEnd"/>
    </w:p>
    <w:p w14:paraId="06917946" w14:textId="77777777" w:rsidR="00DD0067" w:rsidRPr="00976C03" w:rsidRDefault="00DD0067" w:rsidP="00DD0067">
      <w:pPr>
        <w:pStyle w:val="ListParagraph"/>
        <w:ind w:left="14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621C715" w14:textId="26F83CBC" w:rsidR="00DD0067" w:rsidRPr="00976C03" w:rsidRDefault="006B221D" w:rsidP="00257EDD">
      <w:pPr>
        <w:pStyle w:val="ListParagraph"/>
        <w:numPr>
          <w:ilvl w:val="0"/>
          <w:numId w:val="8"/>
        </w:numPr>
        <w:rPr>
          <w:b/>
          <w:bCs/>
          <w:lang w:val="vi-VN"/>
        </w:rPr>
      </w:pPr>
      <w:proofErr w:type="spellStart"/>
      <w:r w:rsidRPr="00976C03">
        <w:rPr>
          <w:rFonts w:ascii="Times New Roman" w:hAnsi="Times New Roman" w:cs="Times New Roman"/>
          <w:b/>
          <w:bCs/>
          <w:sz w:val="26"/>
          <w:szCs w:val="26"/>
          <w:lang w:val="vi-VN"/>
        </w:rPr>
        <w:t>Vị</w:t>
      </w:r>
      <w:proofErr w:type="spellEnd"/>
      <w:r w:rsidRPr="00976C03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976C03">
        <w:rPr>
          <w:rFonts w:ascii="Times New Roman" w:hAnsi="Times New Roman" w:cs="Times New Roman"/>
          <w:b/>
          <w:bCs/>
          <w:sz w:val="26"/>
          <w:szCs w:val="26"/>
          <w:lang w:val="vi-VN"/>
        </w:rPr>
        <w:t>trí</w:t>
      </w:r>
      <w:proofErr w:type="spellEnd"/>
      <w:r w:rsidRPr="00976C03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976C03">
        <w:rPr>
          <w:rFonts w:ascii="Times New Roman" w:hAnsi="Times New Roman" w:cs="Times New Roman"/>
          <w:b/>
          <w:bCs/>
          <w:sz w:val="26"/>
          <w:szCs w:val="26"/>
          <w:lang w:val="vi-VN"/>
        </w:rPr>
        <w:t>thực</w:t>
      </w:r>
      <w:proofErr w:type="spellEnd"/>
      <w:r w:rsidRPr="00976C03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976C03">
        <w:rPr>
          <w:rFonts w:ascii="Times New Roman" w:hAnsi="Times New Roman" w:cs="Times New Roman"/>
          <w:b/>
          <w:bCs/>
          <w:sz w:val="26"/>
          <w:szCs w:val="26"/>
          <w:lang w:val="vi-VN"/>
        </w:rPr>
        <w:t>tập</w:t>
      </w:r>
      <w:proofErr w:type="spellEnd"/>
      <w:r w:rsidRPr="00976C03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: </w:t>
      </w:r>
      <w:proofErr w:type="spellStart"/>
      <w:r w:rsidRPr="00976C03">
        <w:rPr>
          <w:rFonts w:ascii="Times New Roman" w:hAnsi="Times New Roman" w:cs="Times New Roman"/>
          <w:b/>
          <w:bCs/>
          <w:sz w:val="26"/>
          <w:szCs w:val="26"/>
          <w:lang w:val="vi-VN"/>
        </w:rPr>
        <w:t>Đặc</w:t>
      </w:r>
      <w:proofErr w:type="spellEnd"/>
      <w:r w:rsidRPr="00976C03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976C03">
        <w:rPr>
          <w:rFonts w:ascii="Times New Roman" w:hAnsi="Times New Roman" w:cs="Times New Roman"/>
          <w:b/>
          <w:bCs/>
          <w:sz w:val="26"/>
          <w:szCs w:val="26"/>
          <w:lang w:val="vi-VN"/>
        </w:rPr>
        <w:t>điểm</w:t>
      </w:r>
      <w:proofErr w:type="spellEnd"/>
      <w:r w:rsidRPr="00976C03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, yêu </w:t>
      </w:r>
      <w:proofErr w:type="spellStart"/>
      <w:r w:rsidRPr="00976C03">
        <w:rPr>
          <w:rFonts w:ascii="Times New Roman" w:hAnsi="Times New Roman" w:cs="Times New Roman"/>
          <w:b/>
          <w:bCs/>
          <w:sz w:val="26"/>
          <w:szCs w:val="26"/>
          <w:lang w:val="vi-VN"/>
        </w:rPr>
        <w:t>cầu</w:t>
      </w:r>
      <w:proofErr w:type="spellEnd"/>
      <w:r w:rsidRPr="00976C03">
        <w:rPr>
          <w:rFonts w:ascii="Times New Roman" w:hAnsi="Times New Roman" w:cs="Times New Roman"/>
          <w:b/>
          <w:bCs/>
          <w:sz w:val="26"/>
          <w:szCs w:val="26"/>
          <w:lang w:val="vi-VN"/>
        </w:rPr>
        <w:t>:</w:t>
      </w:r>
    </w:p>
    <w:p w14:paraId="335725D8" w14:textId="77777777" w:rsidR="006B221D" w:rsidRPr="00976C03" w:rsidRDefault="006B221D" w:rsidP="00257EDD">
      <w:pPr>
        <w:pStyle w:val="ListParagraph"/>
        <w:numPr>
          <w:ilvl w:val="0"/>
          <w:numId w:val="12"/>
        </w:numPr>
        <w:shd w:val="clear" w:color="auto" w:fill="FFFFFF"/>
        <w:spacing w:after="0"/>
        <w:ind w:right="300"/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</w:pP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Có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kiến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thức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tốt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về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HTML5, CSS,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Javascript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.</w:t>
      </w:r>
    </w:p>
    <w:p w14:paraId="64EDA021" w14:textId="77777777" w:rsidR="00976C03" w:rsidRPr="00976C03" w:rsidRDefault="00976C03" w:rsidP="00257EDD">
      <w:pPr>
        <w:pStyle w:val="ListParagraph"/>
        <w:numPr>
          <w:ilvl w:val="0"/>
          <w:numId w:val="12"/>
        </w:numPr>
        <w:shd w:val="clear" w:color="auto" w:fill="FFFFFF"/>
        <w:spacing w:after="0"/>
        <w:ind w:right="300"/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</w:pP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Ít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nhất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1 năm kinh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nghiệm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về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lập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trình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ReactJS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,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NodeJS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lập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trình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Front-end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. </w:t>
      </w:r>
    </w:p>
    <w:p w14:paraId="33F711B6" w14:textId="77777777" w:rsidR="00976C03" w:rsidRPr="00976C03" w:rsidRDefault="00976C03" w:rsidP="00257EDD">
      <w:pPr>
        <w:pStyle w:val="ListParagraph"/>
        <w:numPr>
          <w:ilvl w:val="0"/>
          <w:numId w:val="12"/>
        </w:numPr>
        <w:shd w:val="clear" w:color="auto" w:fill="FFFFFF"/>
        <w:spacing w:after="0"/>
        <w:ind w:right="300"/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</w:pPr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lastRenderedPageBreak/>
        <w:t xml:space="preserve">Nhanh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nhẹn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,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hòa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đồng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,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khả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năng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research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và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tự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học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tốt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, tinh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thần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trách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nhiệm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cao trong công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việc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.</w:t>
      </w:r>
    </w:p>
    <w:p w14:paraId="6DC5C5B8" w14:textId="77777777" w:rsidR="00976C03" w:rsidRPr="00976C03" w:rsidRDefault="00976C03" w:rsidP="00257EDD">
      <w:pPr>
        <w:pStyle w:val="ListParagraph"/>
        <w:numPr>
          <w:ilvl w:val="0"/>
          <w:numId w:val="12"/>
        </w:numPr>
        <w:shd w:val="clear" w:color="auto" w:fill="FFFFFF"/>
        <w:spacing w:after="0"/>
        <w:ind w:right="300"/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</w:pP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Có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hiểu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biết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về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testing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framework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.</w:t>
      </w:r>
    </w:p>
    <w:p w14:paraId="621E664B" w14:textId="77777777" w:rsidR="00976C03" w:rsidRPr="00976C03" w:rsidRDefault="00976C03" w:rsidP="00257EDD">
      <w:pPr>
        <w:pStyle w:val="ListParagraph"/>
        <w:numPr>
          <w:ilvl w:val="0"/>
          <w:numId w:val="12"/>
        </w:numPr>
        <w:shd w:val="clear" w:color="auto" w:fill="FFFFFF"/>
        <w:spacing w:after="0"/>
        <w:ind w:right="300"/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</w:pP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Biết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về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Redux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,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WebSockets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,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Async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,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Webpack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là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1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lợi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 xml:space="preserve"> </w:t>
      </w:r>
      <w:proofErr w:type="spellStart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thế</w:t>
      </w:r>
      <w:proofErr w:type="spellEnd"/>
      <w:r w:rsidRPr="00976C03">
        <w:rPr>
          <w:rFonts w:ascii="Times New Roman" w:eastAsia="Times New Roman" w:hAnsi="Times New Roman" w:cs="Times New Roman"/>
          <w:sz w:val="26"/>
          <w:szCs w:val="26"/>
          <w:lang w:val="vi-VN" w:eastAsia="vi-VN"/>
        </w:rPr>
        <w:t>.</w:t>
      </w:r>
    </w:p>
    <w:p w14:paraId="62FEC270" w14:textId="123E8F5A" w:rsidR="00775508" w:rsidRPr="00976C03" w:rsidRDefault="00775508" w:rsidP="00976C03">
      <w:pPr>
        <w:pStyle w:val="ListParagraph"/>
        <w:spacing w:before="120" w:after="120"/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</w:pPr>
    </w:p>
    <w:p w14:paraId="1D08B233" w14:textId="683F188F" w:rsidR="009948AB" w:rsidRDefault="00977C13" w:rsidP="006A23A2">
      <w:pPr>
        <w:pStyle w:val="Heading1"/>
        <w:numPr>
          <w:ilvl w:val="0"/>
          <w:numId w:val="3"/>
        </w:numPr>
        <w:spacing w:before="120" w:after="120" w:line="20" w:lineRule="atLeast"/>
        <w:ind w:left="0" w:firstLine="0"/>
        <w:rPr>
          <w:rFonts w:ascii="Times New Roman" w:hAnsi="Times New Roman" w:cs="Times New Roman"/>
          <w:b/>
          <w:sz w:val="26"/>
          <w:szCs w:val="26"/>
        </w:rPr>
      </w:pPr>
      <w:bookmarkStart w:id="1698" w:name="_Toc42459499"/>
      <w:bookmarkStart w:id="1699" w:name="_Toc47273631"/>
      <w:bookmarkStart w:id="1700" w:name="_Toc47273882"/>
      <w:bookmarkStart w:id="1701" w:name="_Toc47273955"/>
      <w:bookmarkStart w:id="1702" w:name="_Toc47459662"/>
      <w:bookmarkStart w:id="1703" w:name="_Toc47459939"/>
      <w:bookmarkStart w:id="1704" w:name="_Toc47460128"/>
      <w:bookmarkStart w:id="1705" w:name="_Toc57989021"/>
      <w:bookmarkStart w:id="1706" w:name="_Toc58249360"/>
      <w:r w:rsidRPr="00977C13">
        <w:rPr>
          <w:rFonts w:ascii="Times New Roman" w:hAnsi="Times New Roman" w:cs="Times New Roman"/>
          <w:b/>
          <w:sz w:val="26"/>
          <w:szCs w:val="26"/>
          <w:lang w:val="vi-VN"/>
        </w:rPr>
        <w:t xml:space="preserve"> </w:t>
      </w:r>
      <w:bookmarkStart w:id="1707" w:name="_Toc84748361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r w:rsidR="009948AB">
        <w:rPr>
          <w:rFonts w:ascii="Times New Roman" w:hAnsi="Times New Roman" w:cs="Times New Roman"/>
          <w:b/>
          <w:sz w:val="26"/>
          <w:szCs w:val="26"/>
        </w:rPr>
        <w:t>GIỚI THIỆU VỀ REACT, API</w:t>
      </w:r>
      <w:bookmarkEnd w:id="1707"/>
    </w:p>
    <w:p w14:paraId="66111B88" w14:textId="511DD35C" w:rsidR="00AD17BD" w:rsidRDefault="00AD17BD" w:rsidP="00257EDD">
      <w:pPr>
        <w:pStyle w:val="Heading3"/>
        <w:numPr>
          <w:ilvl w:val="0"/>
          <w:numId w:val="35"/>
        </w:numPr>
        <w:spacing w:line="360" w:lineRule="auto"/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</w:pPr>
      <w:bookmarkStart w:id="1708" w:name="_Toc84748362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React:</w:t>
      </w:r>
      <w:bookmarkEnd w:id="1708"/>
    </w:p>
    <w:p w14:paraId="7467266E" w14:textId="16B810E6" w:rsidR="00AD17BD" w:rsidRPr="00AD17BD" w:rsidRDefault="00F37FF2" w:rsidP="00AD17BD">
      <w:pPr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</w:pPr>
      <w:r>
        <w:rPr>
          <w:noProof/>
        </w:rPr>
        <w:pict w14:anchorId="6DEB1014">
          <v:shape id="_x0000_s2131" type="#_x0000_t202" style="position:absolute;margin-left:126.5pt;margin-top:216.15pt;width:229.2pt;height:.05pt;z-index:251662848;mso-position-horizontal-relative:text;mso-position-vertical-relative:text" stroked="f">
            <v:textbox style="mso-fit-shape-to-text:t" inset="0,0,0,0">
              <w:txbxContent>
                <w:p w14:paraId="6DD4C5E0" w14:textId="0B02617E" w:rsidR="00D5087D" w:rsidRPr="00D5087D" w:rsidRDefault="00D5087D" w:rsidP="00D5087D">
                  <w:pPr>
                    <w:pStyle w:val="Caption"/>
                    <w:jc w:val="center"/>
                    <w:rPr>
                      <w:rFonts w:ascii="Times New Roman" w:hAnsi="Times New Roman" w:cs="Times New Roman"/>
                      <w:b/>
                      <w:noProof/>
                      <w:color w:val="auto"/>
                      <w:sz w:val="26"/>
                      <w:szCs w:val="26"/>
                    </w:rPr>
                  </w:pPr>
                  <w:bookmarkStart w:id="1709" w:name="_Toc84753642"/>
                  <w:proofErr w:type="spellStart"/>
                  <w:r w:rsidRPr="00D5087D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Hình</w:t>
                  </w:r>
                  <w:proofErr w:type="spellEnd"/>
                  <w:r w:rsidRPr="00D5087D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ins w:id="1710" w:author="Vermouth" w:date="2021-10-10T04:33:00Z"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instrText xml:space="preserve"> STYLEREF 1 \s </w:instrText>
                    </w:r>
                  </w:ins>
                  <w:r w:rsidR="005C2EC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fldChar w:fldCharType="separate"/>
                  </w:r>
                  <w:r w:rsidR="005C2ECC">
                    <w:rPr>
                      <w:rFonts w:ascii="Times New Roman" w:hAnsi="Times New Roman" w:cs="Times New Roman"/>
                      <w:noProof/>
                      <w:color w:val="auto"/>
                      <w:sz w:val="26"/>
                      <w:szCs w:val="26"/>
                    </w:rPr>
                    <w:t>2</w:t>
                  </w:r>
                  <w:ins w:id="1711" w:author="Vermouth" w:date="2021-10-10T04:33:00Z"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t>.</w:t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instrText xml:space="preserve"> SEQ Hình \* ARABIC \s 1 </w:instrText>
                    </w:r>
                  </w:ins>
                  <w:r w:rsidR="005C2EC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fldChar w:fldCharType="separate"/>
                  </w:r>
                  <w:ins w:id="1712" w:author="Vermouth" w:date="2021-10-10T04:33:00Z"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1</w:t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</w:ins>
                  <w:del w:id="1713" w:author="Vermouth" w:date="2021-10-10T03:59:00Z"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InstrText xml:space="preserve"> STYLEREF 1 \s </w:delInstr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A3501C" w:rsidDel="00013720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delText>2</w:del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Text>.</w:del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InstrText xml:space="preserve"> SEQ Hình \* ARABIC \s 1 </w:delInstr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A3501C" w:rsidDel="00013720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delText>1</w:del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</w:del>
                  <w:r w:rsidRPr="00D5087D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Logo React</w:t>
                  </w:r>
                  <w:bookmarkEnd w:id="1709"/>
                </w:p>
              </w:txbxContent>
            </v:textbox>
            <w10:wrap type="topAndBottom"/>
          </v:shape>
        </w:pict>
      </w:r>
      <w:r w:rsidR="00AD17BD" w:rsidRPr="00AD17BD">
        <w:rPr>
          <w:rFonts w:ascii="Times New Roman" w:hAnsi="Times New Roman" w:cs="Times New Roman"/>
          <w:b/>
          <w:noProof/>
          <w:sz w:val="26"/>
          <w:szCs w:val="26"/>
        </w:rPr>
        <w:drawing>
          <wp:anchor distT="0" distB="0" distL="114300" distR="114300" simplePos="0" relativeHeight="251632128" behindDoc="0" locked="0" layoutInCell="1" allowOverlap="1" wp14:anchorId="4492CEC1" wp14:editId="0B822810">
            <wp:simplePos x="0" y="0"/>
            <wp:positionH relativeFrom="column">
              <wp:posOffset>1606550</wp:posOffset>
            </wp:positionH>
            <wp:positionV relativeFrom="paragraph">
              <wp:posOffset>1050925</wp:posOffset>
            </wp:positionV>
            <wp:extent cx="2910840" cy="1637030"/>
            <wp:effectExtent l="0" t="0" r="0" b="0"/>
            <wp:wrapTopAndBottom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17BD" w:rsidRPr="00AD17BD">
        <w:rPr>
          <w:rFonts w:ascii="Times New Roman" w:hAnsi="Times New Roman" w:cs="Times New Roman"/>
          <w:sz w:val="26"/>
          <w:szCs w:val="26"/>
        </w:rPr>
        <w:t>-</w:t>
      </w:r>
      <w:r w:rsidR="00AD17BD" w:rsidRPr="00AD17BD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="00AD17BD" w:rsidRPr="00AD17BD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="00AD17BD" w:rsidRPr="00AD17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AD17BD" w:rsidRPr="00AD17B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Reactjs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là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thư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viện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javascript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dùng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để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xây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dựng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giao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diện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người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dùng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nhắm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tới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mục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đích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đơn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giản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phát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triển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dễ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tái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sử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dụng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. React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đã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trở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nên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rất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phổ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biến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trong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những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năm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trở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lại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đây</w:t>
      </w:r>
      <w:proofErr w:type="spellEnd"/>
      <w:r w:rsidR="00AD17BD" w:rsidRPr="00AD17BD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</w:rPr>
        <w:t>.</w:t>
      </w:r>
    </w:p>
    <w:p w14:paraId="23EEA129" w14:textId="78C06E0C" w:rsidR="00AD17BD" w:rsidRPr="00AD17BD" w:rsidRDefault="00D5087D" w:rsidP="00AD17BD">
      <w:pPr>
        <w:rPr>
          <w:rFonts w:ascii="Times New Roman" w:hAnsi="Times New Roman" w:cs="Times New Roman"/>
          <w:i/>
          <w:iCs/>
          <w:color w:val="1B1B1B"/>
          <w:spacing w:val="-1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i/>
          <w:iCs/>
          <w:color w:val="1B1B1B"/>
          <w:spacing w:val="-1"/>
          <w:sz w:val="26"/>
          <w:szCs w:val="26"/>
          <w:shd w:val="clear" w:color="auto" w:fill="FFFFFF"/>
        </w:rPr>
        <w:tab/>
      </w:r>
      <w:r>
        <w:rPr>
          <w:rFonts w:ascii="Times New Roman" w:hAnsi="Times New Roman" w:cs="Times New Roman"/>
          <w:i/>
          <w:iCs/>
          <w:color w:val="1B1B1B"/>
          <w:spacing w:val="-1"/>
          <w:sz w:val="26"/>
          <w:szCs w:val="26"/>
          <w:shd w:val="clear" w:color="auto" w:fill="FFFFFF"/>
        </w:rPr>
        <w:tab/>
      </w:r>
      <w:r>
        <w:rPr>
          <w:rFonts w:ascii="Times New Roman" w:hAnsi="Times New Roman" w:cs="Times New Roman"/>
          <w:i/>
          <w:iCs/>
          <w:color w:val="1B1B1B"/>
          <w:spacing w:val="-1"/>
          <w:sz w:val="26"/>
          <w:szCs w:val="26"/>
          <w:shd w:val="clear" w:color="auto" w:fill="FFFFFF"/>
        </w:rPr>
        <w:tab/>
      </w:r>
      <w:r>
        <w:rPr>
          <w:rFonts w:ascii="Times New Roman" w:hAnsi="Times New Roman" w:cs="Times New Roman"/>
          <w:i/>
          <w:iCs/>
          <w:color w:val="1B1B1B"/>
          <w:spacing w:val="-1"/>
          <w:sz w:val="26"/>
          <w:szCs w:val="26"/>
          <w:shd w:val="clear" w:color="auto" w:fill="FFFFFF"/>
        </w:rPr>
        <w:tab/>
      </w:r>
      <w:r>
        <w:rPr>
          <w:rFonts w:ascii="Times New Roman" w:hAnsi="Times New Roman" w:cs="Times New Roman"/>
          <w:i/>
          <w:iCs/>
          <w:color w:val="1B1B1B"/>
          <w:spacing w:val="-1"/>
          <w:sz w:val="26"/>
          <w:szCs w:val="26"/>
          <w:shd w:val="clear" w:color="auto" w:fill="FFFFFF"/>
        </w:rPr>
        <w:tab/>
      </w:r>
      <w:r>
        <w:rPr>
          <w:rFonts w:ascii="Times New Roman" w:hAnsi="Times New Roman" w:cs="Times New Roman"/>
          <w:i/>
          <w:iCs/>
          <w:color w:val="1B1B1B"/>
          <w:spacing w:val="-1"/>
          <w:sz w:val="26"/>
          <w:szCs w:val="26"/>
          <w:shd w:val="clear" w:color="auto" w:fill="FFFFFF"/>
        </w:rPr>
        <w:tab/>
      </w:r>
    </w:p>
    <w:p w14:paraId="6A177C10" w14:textId="28B5894E" w:rsidR="00AD17BD" w:rsidRDefault="00AD17BD" w:rsidP="00257EDD">
      <w:pPr>
        <w:pStyle w:val="Heading3"/>
        <w:numPr>
          <w:ilvl w:val="0"/>
          <w:numId w:val="31"/>
        </w:numPr>
        <w:spacing w:line="360" w:lineRule="auto"/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</w:pPr>
      <w:bookmarkStart w:id="1714" w:name="_Toc84748363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React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là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gì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?</w:t>
      </w:r>
      <w:bookmarkEnd w:id="1714"/>
    </w:p>
    <w:p w14:paraId="57612D02" w14:textId="77777777" w:rsidR="00AD17BD" w:rsidRPr="00AD17BD" w:rsidRDefault="00AD17BD" w:rsidP="00AD17BD"/>
    <w:p w14:paraId="59317CA4" w14:textId="230DFCEC" w:rsidR="00AD17BD" w:rsidRPr="00D71ABC" w:rsidRDefault="00AD17BD" w:rsidP="00257EDD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20"/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</w:pPr>
      <w:r w:rsidRPr="00D71ABC">
        <w:rPr>
          <w:rFonts w:ascii="Times New Roman" w:hAnsi="Times New Roman" w:cs="Times New Roman"/>
          <w:color w:val="1B1B1B"/>
          <w:sz w:val="26"/>
          <w:szCs w:val="26"/>
          <w:lang w:eastAsia="vi-VN"/>
        </w:rPr>
        <w:t>R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eact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là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một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thư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viện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JavaScript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nhằm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đơn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giản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hóa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việc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phát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triển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giao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diện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người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dùng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.</w:t>
      </w:r>
    </w:p>
    <w:p w14:paraId="538CD335" w14:textId="75D297AA" w:rsidR="00AD17BD" w:rsidRPr="00D71ABC" w:rsidRDefault="00AD17BD" w:rsidP="00257EDD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20"/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</w:pP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Được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phát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triển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bởi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Facebook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và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bản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release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đầu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tiên trên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thế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giới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vào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nằm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2013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và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được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sử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dụng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để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viết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ra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Facebook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,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instagram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và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được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sự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ủng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hộ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sử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dụng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của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rất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nhiều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công ty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khác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trên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thế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giới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.</w:t>
      </w:r>
    </w:p>
    <w:p w14:paraId="7BC832E1" w14:textId="402123E5" w:rsidR="00AD17BD" w:rsidRPr="00D71ABC" w:rsidRDefault="00AD17BD" w:rsidP="00257EDD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20"/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</w:pP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Mục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tiêu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của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react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chính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là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đơn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giản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để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phát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triển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.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Tất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cả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trạng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thái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đều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được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tập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trung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tại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một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thời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điểm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,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bằng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cách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chia giao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diện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người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dùng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thành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tập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hợp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các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thành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phần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(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components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)</w:t>
      </w:r>
    </w:p>
    <w:p w14:paraId="1FD18D49" w14:textId="41C344FB" w:rsidR="00E77D80" w:rsidRPr="00D71ABC" w:rsidRDefault="00E77D80" w:rsidP="00257EDD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20"/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</w:pP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React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được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sử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dụng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để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xây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dựng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single-page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web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 xml:space="preserve"> </w:t>
      </w:r>
      <w:proofErr w:type="spellStart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applications</w:t>
      </w:r>
      <w:proofErr w:type="spellEnd"/>
      <w:r w:rsidRPr="00D71ABC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.</w:t>
      </w:r>
    </w:p>
    <w:p w14:paraId="7259D530" w14:textId="2284FDF7" w:rsidR="00E77D80" w:rsidRPr="0025197E" w:rsidRDefault="00E77D80" w:rsidP="00257EDD">
      <w:pPr>
        <w:pStyle w:val="Heading3"/>
        <w:numPr>
          <w:ilvl w:val="0"/>
          <w:numId w:val="32"/>
        </w:numPr>
        <w:spacing w:line="360" w:lineRule="auto"/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</w:pPr>
      <w:bookmarkStart w:id="1715" w:name="_Toc84748364"/>
      <w:proofErr w:type="spellStart"/>
      <w:r w:rsidRPr="0025197E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>Tại</w:t>
      </w:r>
      <w:proofErr w:type="spellEnd"/>
      <w:r w:rsidRPr="0025197E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 xml:space="preserve"> sao </w:t>
      </w:r>
      <w:proofErr w:type="spellStart"/>
      <w:r w:rsidRPr="0025197E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>React</w:t>
      </w:r>
      <w:proofErr w:type="spellEnd"/>
      <w:r w:rsidRPr="0025197E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 xml:space="preserve"> </w:t>
      </w:r>
      <w:proofErr w:type="spellStart"/>
      <w:r w:rsidRPr="0025197E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>lại</w:t>
      </w:r>
      <w:proofErr w:type="spellEnd"/>
      <w:r w:rsidRPr="0025197E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 xml:space="preserve"> </w:t>
      </w:r>
      <w:proofErr w:type="spellStart"/>
      <w:r w:rsidRPr="0025197E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>trở</w:t>
      </w:r>
      <w:proofErr w:type="spellEnd"/>
      <w:r w:rsidRPr="0025197E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 xml:space="preserve"> nên </w:t>
      </w:r>
      <w:proofErr w:type="spellStart"/>
      <w:r w:rsidRPr="0025197E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>phổ</w:t>
      </w:r>
      <w:proofErr w:type="spellEnd"/>
      <w:r w:rsidRPr="0025197E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 xml:space="preserve"> </w:t>
      </w:r>
      <w:proofErr w:type="spellStart"/>
      <w:r w:rsidRPr="0025197E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>biến</w:t>
      </w:r>
      <w:proofErr w:type="spellEnd"/>
      <w:r w:rsidRPr="0025197E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>?</w:t>
      </w:r>
      <w:bookmarkEnd w:id="1715"/>
    </w:p>
    <w:p w14:paraId="630FC212" w14:textId="77777777" w:rsidR="0025197E" w:rsidRPr="0025197E" w:rsidRDefault="0025197E" w:rsidP="0025197E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3A2E3EEF" w14:textId="413D1036" w:rsidR="0025197E" w:rsidRPr="00913627" w:rsidRDefault="00E77D8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6"/>
          <w:szCs w:val="26"/>
          <w:lang w:val="vi-VN"/>
          <w:rPrChange w:id="1716" w:author="Vermouth" w:date="2021-10-10T07:28:00Z">
            <w:rPr>
              <w:lang w:val="vi-VN"/>
            </w:rPr>
          </w:rPrChange>
        </w:rPr>
      </w:pPr>
      <w:proofErr w:type="spellStart"/>
      <w:r w:rsidRPr="00913627">
        <w:rPr>
          <w:rFonts w:ascii="Times New Roman" w:hAnsi="Times New Roman" w:cs="Times New Roman"/>
          <w:b/>
          <w:bCs/>
          <w:sz w:val="26"/>
          <w:szCs w:val="26"/>
          <w:lang w:val="vi-VN"/>
          <w:rPrChange w:id="1717" w:author="Vermouth" w:date="2021-10-10T07:28:00Z">
            <w:rPr>
              <w:lang w:val="vi-VN"/>
            </w:rPr>
          </w:rPrChange>
        </w:rPr>
        <w:lastRenderedPageBreak/>
        <w:t>Sự</w:t>
      </w:r>
      <w:proofErr w:type="spellEnd"/>
      <w:r w:rsidRPr="00913627">
        <w:rPr>
          <w:rFonts w:ascii="Times New Roman" w:hAnsi="Times New Roman" w:cs="Times New Roman"/>
          <w:b/>
          <w:bCs/>
          <w:sz w:val="26"/>
          <w:szCs w:val="26"/>
          <w:lang w:val="vi-VN"/>
          <w:rPrChange w:id="1718" w:author="Vermouth" w:date="2021-10-10T07:28:00Z">
            <w:rPr>
              <w:lang w:val="vi-VN"/>
            </w:rPr>
          </w:rPrChange>
        </w:rPr>
        <w:t xml:space="preserve"> đơn </w:t>
      </w:r>
      <w:proofErr w:type="spellStart"/>
      <w:r w:rsidRPr="00913627">
        <w:rPr>
          <w:rFonts w:ascii="Times New Roman" w:hAnsi="Times New Roman" w:cs="Times New Roman"/>
          <w:b/>
          <w:bCs/>
          <w:sz w:val="26"/>
          <w:szCs w:val="26"/>
          <w:lang w:val="vi-VN"/>
          <w:rPrChange w:id="1719" w:author="Vermouth" w:date="2021-10-10T07:28:00Z">
            <w:rPr>
              <w:lang w:val="vi-VN"/>
            </w:rPr>
          </w:rPrChange>
        </w:rPr>
        <w:t>giản</w:t>
      </w:r>
      <w:proofErr w:type="spellEnd"/>
      <w:r w:rsidRPr="00913627">
        <w:rPr>
          <w:rFonts w:ascii="Times New Roman" w:hAnsi="Times New Roman" w:cs="Times New Roman"/>
          <w:b/>
          <w:bCs/>
          <w:sz w:val="26"/>
          <w:szCs w:val="26"/>
          <w:lang w:val="vi-VN"/>
          <w:rPrChange w:id="1720" w:author="Vermouth" w:date="2021-10-10T07:28:00Z">
            <w:rPr>
              <w:lang w:val="vi-VN"/>
            </w:rPr>
          </w:rPrChange>
        </w:rPr>
        <w:t>:</w:t>
      </w:r>
      <w:r w:rsidR="00E507AA" w:rsidRPr="00913627">
        <w:rPr>
          <w:rFonts w:ascii="Times New Roman" w:hAnsi="Times New Roman" w:cs="Times New Roman"/>
          <w:b/>
          <w:bCs/>
          <w:sz w:val="26"/>
          <w:szCs w:val="26"/>
          <w:lang w:val="vi-VN"/>
          <w:rPrChange w:id="1721" w:author="Vermouth" w:date="2021-10-10T07:28:00Z">
            <w:rPr>
              <w:lang w:val="vi-VN"/>
            </w:rPr>
          </w:rPrChange>
        </w:rPr>
        <w:t xml:space="preserve"> </w:t>
      </w:r>
    </w:p>
    <w:p w14:paraId="2B9F0498" w14:textId="19DD924A" w:rsidR="00913627" w:rsidDel="00913627" w:rsidRDefault="00E77D80" w:rsidP="00913627">
      <w:pPr>
        <w:ind w:firstLine="360"/>
        <w:rPr>
          <w:del w:id="1722" w:author="Vermouth" w:date="2021-10-10T07:30:00Z"/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</w:pP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Thời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điểm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React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được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công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bố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, Ember.js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và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Angular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1.x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là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những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lựa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chọn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chủ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yếu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như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một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khuôn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mẫu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.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Cả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hai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điều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này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áp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đặt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quá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nhiều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quy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ước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trên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mã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chuyển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một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ứng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dụng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hiện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có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không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thuận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tiện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chút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nào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.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React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đã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lựa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chọn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rất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dễ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dàng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để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tích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hợp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vào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một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dự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án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hiện</w:t>
      </w:r>
      <w:proofErr w:type="spellEnd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25197E">
        <w:rPr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</w:rPr>
        <w:t>có</w:t>
      </w:r>
      <w:proofErr w:type="spellEnd"/>
    </w:p>
    <w:p w14:paraId="6441D628" w14:textId="77777777" w:rsidR="00913627" w:rsidRPr="00913627" w:rsidRDefault="00913627">
      <w:pPr>
        <w:ind w:firstLine="360"/>
        <w:rPr>
          <w:ins w:id="1723" w:author="Vermouth" w:date="2021-10-10T07:30:00Z"/>
          <w:rFonts w:ascii="Times New Roman" w:hAnsi="Times New Roman" w:cs="Times New Roman"/>
          <w:color w:val="1B1B1B"/>
          <w:spacing w:val="-1"/>
          <w:sz w:val="26"/>
          <w:szCs w:val="26"/>
          <w:shd w:val="clear" w:color="auto" w:fill="FFFFFF"/>
          <w:lang w:val="vi-VN"/>
          <w:rPrChange w:id="1724" w:author="Vermouth" w:date="2021-10-10T07:28:00Z">
            <w:rPr>
              <w:ins w:id="1725" w:author="Vermouth" w:date="2021-10-10T07:30:00Z"/>
              <w:rFonts w:ascii="Times New Roman" w:hAnsi="Times New Roman" w:cs="Times New Roman"/>
              <w:sz w:val="26"/>
              <w:szCs w:val="26"/>
              <w:lang w:val="vi-VN"/>
            </w:rPr>
          </w:rPrChange>
        </w:rPr>
      </w:pPr>
    </w:p>
    <w:p w14:paraId="68E8DC27" w14:textId="575CF2DA" w:rsidR="0025197E" w:rsidRPr="00913627" w:rsidRDefault="00E507AA">
      <w:pPr>
        <w:pStyle w:val="ListParagraph"/>
        <w:numPr>
          <w:ilvl w:val="0"/>
          <w:numId w:val="8"/>
        </w:numPr>
        <w:rPr>
          <w:rStyle w:val="Strong"/>
          <w:b w:val="0"/>
          <w:bCs w:val="0"/>
          <w:color w:val="1B1B1B"/>
          <w:spacing w:val="-1"/>
          <w:sz w:val="26"/>
          <w:szCs w:val="26"/>
          <w:lang w:val="vi-VN"/>
          <w:rPrChange w:id="1726" w:author="Vermouth" w:date="2021-10-10T07:30:00Z">
            <w:rPr>
              <w:rStyle w:val="Strong"/>
              <w:rFonts w:asciiTheme="minorHAnsi" w:eastAsiaTheme="minorHAnsi" w:hAnsiTheme="minorHAnsi" w:cstheme="minorBidi"/>
              <w:b w:val="0"/>
              <w:bCs w:val="0"/>
              <w:color w:val="1B1B1B"/>
              <w:spacing w:val="-1"/>
              <w:sz w:val="26"/>
              <w:szCs w:val="26"/>
              <w:lang w:val="en-US" w:eastAsia="en-US"/>
            </w:rPr>
          </w:rPrChange>
        </w:rPr>
        <w:pPrChange w:id="1727" w:author="Vermouth" w:date="2021-10-10T07:30:00Z">
          <w:pPr>
            <w:pStyle w:val="NormalWeb"/>
            <w:numPr>
              <w:numId w:val="8"/>
            </w:numPr>
            <w:shd w:val="clear" w:color="auto" w:fill="FFFFFF"/>
            <w:spacing w:before="360" w:beforeAutospacing="0" w:after="0" w:afterAutospacing="0" w:line="360" w:lineRule="auto"/>
            <w:ind w:left="720" w:hanging="360"/>
          </w:pPr>
        </w:pPrChange>
      </w:pPr>
      <w:proofErr w:type="spellStart"/>
      <w:r w:rsidRPr="00913627">
        <w:rPr>
          <w:rStyle w:val="Strong"/>
          <w:rFonts w:eastAsiaTheme="majorEastAsia"/>
          <w:color w:val="1B1B1B"/>
          <w:spacing w:val="-1"/>
          <w:sz w:val="26"/>
          <w:szCs w:val="26"/>
          <w:lang w:val="vi-VN"/>
          <w:rPrChange w:id="1728" w:author="Vermouth" w:date="2021-10-10T07:30:00Z">
            <w:rPr>
              <w:rStyle w:val="Strong"/>
              <w:rFonts w:eastAsiaTheme="majorEastAsia"/>
              <w:color w:val="1B1B1B"/>
              <w:spacing w:val="-1"/>
              <w:sz w:val="26"/>
              <w:szCs w:val="26"/>
            </w:rPr>
          </w:rPrChange>
        </w:rPr>
        <w:t>Được</w:t>
      </w:r>
      <w:proofErr w:type="spellEnd"/>
      <w:r w:rsidRPr="00913627">
        <w:rPr>
          <w:rStyle w:val="Strong"/>
          <w:rFonts w:eastAsiaTheme="majorEastAsia"/>
          <w:color w:val="1B1B1B"/>
          <w:spacing w:val="-1"/>
          <w:sz w:val="26"/>
          <w:szCs w:val="26"/>
          <w:lang w:val="vi-VN"/>
          <w:rPrChange w:id="1729" w:author="Vermouth" w:date="2021-10-10T07:30:00Z">
            <w:rPr>
              <w:rStyle w:val="Strong"/>
              <w:rFonts w:eastAsiaTheme="majorEastAsia"/>
              <w:color w:val="1B1B1B"/>
              <w:spacing w:val="-1"/>
              <w:sz w:val="26"/>
              <w:szCs w:val="26"/>
            </w:rPr>
          </w:rPrChange>
        </w:rPr>
        <w:t xml:space="preserve"> </w:t>
      </w:r>
      <w:proofErr w:type="spellStart"/>
      <w:r w:rsidRPr="00913627">
        <w:rPr>
          <w:rStyle w:val="Strong"/>
          <w:rFonts w:eastAsiaTheme="majorEastAsia"/>
          <w:color w:val="1B1B1B"/>
          <w:spacing w:val="-1"/>
          <w:sz w:val="26"/>
          <w:szCs w:val="26"/>
          <w:lang w:val="vi-VN"/>
          <w:rPrChange w:id="1730" w:author="Vermouth" w:date="2021-10-10T07:30:00Z">
            <w:rPr>
              <w:rStyle w:val="Strong"/>
              <w:rFonts w:eastAsiaTheme="majorEastAsia"/>
              <w:color w:val="1B1B1B"/>
              <w:spacing w:val="-1"/>
              <w:sz w:val="26"/>
              <w:szCs w:val="26"/>
            </w:rPr>
          </w:rPrChange>
        </w:rPr>
        <w:t>hậu</w:t>
      </w:r>
      <w:proofErr w:type="spellEnd"/>
      <w:r w:rsidRPr="00913627">
        <w:rPr>
          <w:rStyle w:val="Strong"/>
          <w:rFonts w:eastAsiaTheme="majorEastAsia"/>
          <w:color w:val="1B1B1B"/>
          <w:spacing w:val="-1"/>
          <w:sz w:val="26"/>
          <w:szCs w:val="26"/>
          <w:lang w:val="vi-VN"/>
          <w:rPrChange w:id="1731" w:author="Vermouth" w:date="2021-10-10T07:30:00Z">
            <w:rPr>
              <w:rStyle w:val="Strong"/>
              <w:rFonts w:eastAsiaTheme="majorEastAsia"/>
              <w:color w:val="1B1B1B"/>
              <w:spacing w:val="-1"/>
              <w:sz w:val="26"/>
              <w:szCs w:val="26"/>
            </w:rPr>
          </w:rPrChange>
        </w:rPr>
        <w:t xml:space="preserve"> </w:t>
      </w:r>
      <w:proofErr w:type="spellStart"/>
      <w:r w:rsidRPr="00913627">
        <w:rPr>
          <w:rStyle w:val="Strong"/>
          <w:rFonts w:eastAsiaTheme="majorEastAsia"/>
          <w:color w:val="1B1B1B"/>
          <w:spacing w:val="-1"/>
          <w:sz w:val="26"/>
          <w:szCs w:val="26"/>
          <w:lang w:val="vi-VN"/>
          <w:rPrChange w:id="1732" w:author="Vermouth" w:date="2021-10-10T07:30:00Z">
            <w:rPr>
              <w:rStyle w:val="Strong"/>
              <w:rFonts w:eastAsiaTheme="majorEastAsia"/>
              <w:color w:val="1B1B1B"/>
              <w:spacing w:val="-1"/>
              <w:sz w:val="26"/>
              <w:szCs w:val="26"/>
            </w:rPr>
          </w:rPrChange>
        </w:rPr>
        <w:t>thuẫn</w:t>
      </w:r>
      <w:proofErr w:type="spellEnd"/>
      <w:r w:rsidRPr="00913627">
        <w:rPr>
          <w:rStyle w:val="Strong"/>
          <w:rFonts w:eastAsiaTheme="majorEastAsia"/>
          <w:color w:val="1B1B1B"/>
          <w:spacing w:val="-1"/>
          <w:sz w:val="26"/>
          <w:szCs w:val="26"/>
          <w:lang w:val="vi-VN"/>
          <w:rPrChange w:id="1733" w:author="Vermouth" w:date="2021-10-10T07:30:00Z">
            <w:rPr>
              <w:rStyle w:val="Strong"/>
              <w:rFonts w:eastAsiaTheme="majorEastAsia"/>
              <w:color w:val="1B1B1B"/>
              <w:spacing w:val="-1"/>
              <w:sz w:val="26"/>
              <w:szCs w:val="26"/>
            </w:rPr>
          </w:rPrChange>
        </w:rPr>
        <w:t xml:space="preserve"> </w:t>
      </w:r>
      <w:proofErr w:type="spellStart"/>
      <w:r w:rsidRPr="00913627">
        <w:rPr>
          <w:rStyle w:val="Strong"/>
          <w:rFonts w:eastAsiaTheme="majorEastAsia"/>
          <w:color w:val="1B1B1B"/>
          <w:spacing w:val="-1"/>
          <w:sz w:val="26"/>
          <w:szCs w:val="26"/>
          <w:lang w:val="vi-VN"/>
          <w:rPrChange w:id="1734" w:author="Vermouth" w:date="2021-10-10T07:30:00Z">
            <w:rPr>
              <w:rStyle w:val="Strong"/>
              <w:rFonts w:eastAsiaTheme="majorEastAsia"/>
              <w:color w:val="1B1B1B"/>
              <w:spacing w:val="-1"/>
              <w:sz w:val="26"/>
              <w:szCs w:val="26"/>
            </w:rPr>
          </w:rPrChange>
        </w:rPr>
        <w:t>bởi</w:t>
      </w:r>
      <w:proofErr w:type="spellEnd"/>
      <w:r w:rsidRPr="00913627">
        <w:rPr>
          <w:rStyle w:val="Strong"/>
          <w:rFonts w:eastAsiaTheme="majorEastAsia"/>
          <w:color w:val="1B1B1B"/>
          <w:spacing w:val="-1"/>
          <w:sz w:val="26"/>
          <w:szCs w:val="26"/>
          <w:lang w:val="vi-VN"/>
          <w:rPrChange w:id="1735" w:author="Vermouth" w:date="2021-10-10T07:30:00Z">
            <w:rPr>
              <w:rStyle w:val="Strong"/>
              <w:rFonts w:eastAsiaTheme="majorEastAsia"/>
              <w:color w:val="1B1B1B"/>
              <w:spacing w:val="-1"/>
              <w:sz w:val="26"/>
              <w:szCs w:val="26"/>
            </w:rPr>
          </w:rPrChange>
        </w:rPr>
        <w:t xml:space="preserve"> </w:t>
      </w:r>
      <w:proofErr w:type="spellStart"/>
      <w:r w:rsidRPr="00913627">
        <w:rPr>
          <w:rStyle w:val="Strong"/>
          <w:rFonts w:eastAsiaTheme="majorEastAsia"/>
          <w:color w:val="1B1B1B"/>
          <w:spacing w:val="-1"/>
          <w:sz w:val="26"/>
          <w:szCs w:val="26"/>
          <w:lang w:val="vi-VN"/>
          <w:rPrChange w:id="1736" w:author="Vermouth" w:date="2021-10-10T07:30:00Z">
            <w:rPr>
              <w:rStyle w:val="Strong"/>
              <w:rFonts w:eastAsiaTheme="majorEastAsia"/>
              <w:color w:val="1B1B1B"/>
              <w:spacing w:val="-1"/>
              <w:sz w:val="26"/>
              <w:szCs w:val="26"/>
            </w:rPr>
          </w:rPrChange>
        </w:rPr>
        <w:t>Facebook</w:t>
      </w:r>
      <w:proofErr w:type="spellEnd"/>
      <w:r w:rsidR="0025197E" w:rsidRPr="00913627">
        <w:rPr>
          <w:rStyle w:val="Strong"/>
          <w:rFonts w:eastAsiaTheme="majorEastAsia"/>
          <w:color w:val="1B1B1B"/>
          <w:spacing w:val="-1"/>
          <w:sz w:val="26"/>
          <w:szCs w:val="26"/>
          <w:lang w:val="vi-VN"/>
          <w:rPrChange w:id="1737" w:author="Vermouth" w:date="2021-10-10T07:30:00Z">
            <w:rPr>
              <w:rStyle w:val="Strong"/>
              <w:rFonts w:eastAsiaTheme="majorEastAsia"/>
              <w:color w:val="1B1B1B"/>
              <w:spacing w:val="-1"/>
              <w:sz w:val="26"/>
              <w:szCs w:val="26"/>
            </w:rPr>
          </w:rPrChange>
        </w:rPr>
        <w:t>:</w:t>
      </w:r>
    </w:p>
    <w:p w14:paraId="33C64F83" w14:textId="500C782C" w:rsidR="00CB70D0" w:rsidRDefault="00E507AA">
      <w:pPr>
        <w:pStyle w:val="NormalWeb"/>
        <w:shd w:val="clear" w:color="auto" w:fill="FFFFFF"/>
        <w:spacing w:before="360" w:beforeAutospacing="0" w:after="0" w:afterAutospacing="0" w:line="360" w:lineRule="auto"/>
        <w:ind w:firstLine="360"/>
        <w:rPr>
          <w:color w:val="1B1B1B"/>
          <w:spacing w:val="-1"/>
          <w:sz w:val="26"/>
          <w:szCs w:val="26"/>
        </w:rPr>
      </w:pPr>
      <w:proofErr w:type="spellStart"/>
      <w:r w:rsidRPr="0025197E">
        <w:rPr>
          <w:color w:val="1B1B1B"/>
          <w:spacing w:val="-1"/>
          <w:sz w:val="26"/>
          <w:szCs w:val="26"/>
        </w:rPr>
        <w:t>Được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hỗ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trợ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bởi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Facebook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rõ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ràng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sẽ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mang </w:t>
      </w:r>
      <w:proofErr w:type="spellStart"/>
      <w:r w:rsidRPr="0025197E">
        <w:rPr>
          <w:color w:val="1B1B1B"/>
          <w:spacing w:val="-1"/>
          <w:sz w:val="26"/>
          <w:szCs w:val="26"/>
        </w:rPr>
        <w:t>lại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lợi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ích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cho </w:t>
      </w:r>
      <w:proofErr w:type="spellStart"/>
      <w:r w:rsidRPr="0025197E">
        <w:rPr>
          <w:color w:val="1B1B1B"/>
          <w:spacing w:val="-1"/>
          <w:sz w:val="26"/>
          <w:szCs w:val="26"/>
        </w:rPr>
        <w:t>một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dự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án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nếu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nó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thành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công, nhưng </w:t>
      </w:r>
      <w:proofErr w:type="spellStart"/>
      <w:r w:rsidRPr="0025197E">
        <w:rPr>
          <w:color w:val="1B1B1B"/>
          <w:spacing w:val="-1"/>
          <w:sz w:val="26"/>
          <w:szCs w:val="26"/>
        </w:rPr>
        <w:t>nó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không </w:t>
      </w:r>
      <w:proofErr w:type="spellStart"/>
      <w:r w:rsidRPr="0025197E">
        <w:rPr>
          <w:color w:val="1B1B1B"/>
          <w:spacing w:val="-1"/>
          <w:sz w:val="26"/>
          <w:szCs w:val="26"/>
        </w:rPr>
        <w:t>phải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là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một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sự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đảm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bảo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, như </w:t>
      </w:r>
      <w:proofErr w:type="spellStart"/>
      <w:r w:rsidRPr="0025197E">
        <w:rPr>
          <w:color w:val="1B1B1B"/>
          <w:spacing w:val="-1"/>
          <w:sz w:val="26"/>
          <w:szCs w:val="26"/>
        </w:rPr>
        <w:t>chúng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ta </w:t>
      </w:r>
      <w:proofErr w:type="spellStart"/>
      <w:r w:rsidRPr="0025197E">
        <w:rPr>
          <w:color w:val="1B1B1B"/>
          <w:spacing w:val="-1"/>
          <w:sz w:val="26"/>
          <w:szCs w:val="26"/>
        </w:rPr>
        <w:t>đã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thấy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từ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nhiều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dự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án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nguồn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mở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không </w:t>
      </w:r>
      <w:proofErr w:type="spellStart"/>
      <w:r w:rsidRPr="0025197E">
        <w:rPr>
          <w:color w:val="1B1B1B"/>
          <w:spacing w:val="-1"/>
          <w:sz w:val="26"/>
          <w:szCs w:val="26"/>
        </w:rPr>
        <w:t>thành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công </w:t>
      </w:r>
      <w:proofErr w:type="spellStart"/>
      <w:r w:rsidRPr="0025197E">
        <w:rPr>
          <w:color w:val="1B1B1B"/>
          <w:spacing w:val="-1"/>
          <w:sz w:val="26"/>
          <w:szCs w:val="26"/>
        </w:rPr>
        <w:t>của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cả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Facebook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và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Google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làm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ví</w:t>
      </w:r>
      <w:proofErr w:type="spellEnd"/>
      <w:r w:rsidRPr="0025197E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25197E">
        <w:rPr>
          <w:color w:val="1B1B1B"/>
          <w:spacing w:val="-1"/>
          <w:sz w:val="26"/>
          <w:szCs w:val="26"/>
        </w:rPr>
        <w:t>dụ</w:t>
      </w:r>
      <w:proofErr w:type="spellEnd"/>
      <w:r w:rsidR="00CB70D0" w:rsidRPr="00CB70D0">
        <w:rPr>
          <w:color w:val="1B1B1B"/>
          <w:spacing w:val="-1"/>
          <w:sz w:val="26"/>
          <w:szCs w:val="26"/>
        </w:rPr>
        <w:t>.</w:t>
      </w:r>
    </w:p>
    <w:p w14:paraId="741D416A" w14:textId="02C7AB5F" w:rsidR="00CB70D0" w:rsidRPr="00CB70D0" w:rsidRDefault="00CB70D0">
      <w:pPr>
        <w:pStyle w:val="NormalWeb"/>
        <w:numPr>
          <w:ilvl w:val="0"/>
          <w:numId w:val="8"/>
        </w:numPr>
        <w:shd w:val="clear" w:color="auto" w:fill="FFFFFF"/>
        <w:spacing w:before="360" w:beforeAutospacing="0" w:after="0" w:afterAutospacing="0" w:line="360" w:lineRule="auto"/>
        <w:rPr>
          <w:b/>
          <w:bCs/>
          <w:color w:val="1B1B1B"/>
          <w:spacing w:val="-1"/>
          <w:sz w:val="26"/>
          <w:szCs w:val="26"/>
        </w:rPr>
      </w:pPr>
      <w:r w:rsidRPr="00CB70D0">
        <w:rPr>
          <w:b/>
          <w:bCs/>
          <w:color w:val="1B1B1B"/>
          <w:spacing w:val="-1"/>
          <w:sz w:val="26"/>
          <w:szCs w:val="26"/>
          <w:lang w:val="en-US"/>
        </w:rPr>
        <w:t xml:space="preserve">React </w:t>
      </w:r>
      <w:proofErr w:type="spellStart"/>
      <w:r w:rsidRPr="00CB70D0">
        <w:rPr>
          <w:b/>
          <w:bCs/>
          <w:color w:val="1B1B1B"/>
          <w:spacing w:val="-1"/>
          <w:sz w:val="26"/>
          <w:szCs w:val="26"/>
          <w:lang w:val="en-US"/>
        </w:rPr>
        <w:t>có</w:t>
      </w:r>
      <w:proofErr w:type="spellEnd"/>
      <w:r w:rsidRPr="00CB70D0">
        <w:rPr>
          <w:b/>
          <w:bCs/>
          <w:color w:val="1B1B1B"/>
          <w:spacing w:val="-1"/>
          <w:sz w:val="26"/>
          <w:szCs w:val="26"/>
          <w:lang w:val="en-US"/>
        </w:rPr>
        <w:t xml:space="preserve"> </w:t>
      </w:r>
      <w:proofErr w:type="spellStart"/>
      <w:r w:rsidRPr="00CB70D0">
        <w:rPr>
          <w:b/>
          <w:bCs/>
          <w:color w:val="1B1B1B"/>
          <w:spacing w:val="-1"/>
          <w:sz w:val="26"/>
          <w:szCs w:val="26"/>
          <w:lang w:val="en-US"/>
        </w:rPr>
        <w:t>thực</w:t>
      </w:r>
      <w:proofErr w:type="spellEnd"/>
      <w:r w:rsidRPr="00CB70D0">
        <w:rPr>
          <w:b/>
          <w:bCs/>
          <w:color w:val="1B1B1B"/>
          <w:spacing w:val="-1"/>
          <w:sz w:val="26"/>
          <w:szCs w:val="26"/>
          <w:lang w:val="en-US"/>
        </w:rPr>
        <w:t xml:space="preserve"> </w:t>
      </w:r>
      <w:proofErr w:type="spellStart"/>
      <w:r w:rsidRPr="00CB70D0">
        <w:rPr>
          <w:b/>
          <w:bCs/>
          <w:color w:val="1B1B1B"/>
          <w:spacing w:val="-1"/>
          <w:sz w:val="26"/>
          <w:szCs w:val="26"/>
          <w:lang w:val="en-US"/>
        </w:rPr>
        <w:t>sự</w:t>
      </w:r>
      <w:proofErr w:type="spellEnd"/>
      <w:r w:rsidRPr="00CB70D0">
        <w:rPr>
          <w:b/>
          <w:bCs/>
          <w:color w:val="1B1B1B"/>
          <w:spacing w:val="-1"/>
          <w:sz w:val="26"/>
          <w:szCs w:val="26"/>
          <w:lang w:val="en-US"/>
        </w:rPr>
        <w:t xml:space="preserve"> </w:t>
      </w:r>
      <w:proofErr w:type="spellStart"/>
      <w:r w:rsidRPr="00CB70D0">
        <w:rPr>
          <w:b/>
          <w:bCs/>
          <w:color w:val="1B1B1B"/>
          <w:spacing w:val="-1"/>
          <w:sz w:val="26"/>
          <w:szCs w:val="26"/>
          <w:lang w:val="en-US"/>
        </w:rPr>
        <w:t>đơn</w:t>
      </w:r>
      <w:proofErr w:type="spellEnd"/>
      <w:r w:rsidRPr="00CB70D0">
        <w:rPr>
          <w:b/>
          <w:bCs/>
          <w:color w:val="1B1B1B"/>
          <w:spacing w:val="-1"/>
          <w:sz w:val="26"/>
          <w:szCs w:val="26"/>
          <w:lang w:val="en-US"/>
        </w:rPr>
        <w:t xml:space="preserve"> </w:t>
      </w:r>
      <w:proofErr w:type="spellStart"/>
      <w:r w:rsidRPr="00CB70D0">
        <w:rPr>
          <w:b/>
          <w:bCs/>
          <w:color w:val="1B1B1B"/>
          <w:spacing w:val="-1"/>
          <w:sz w:val="26"/>
          <w:szCs w:val="26"/>
          <w:lang w:val="en-US"/>
        </w:rPr>
        <w:t>giản</w:t>
      </w:r>
      <w:proofErr w:type="spellEnd"/>
      <w:r w:rsidRPr="00CB70D0">
        <w:rPr>
          <w:b/>
          <w:bCs/>
          <w:color w:val="1B1B1B"/>
          <w:spacing w:val="-1"/>
          <w:sz w:val="26"/>
          <w:szCs w:val="26"/>
          <w:lang w:val="en-US"/>
        </w:rPr>
        <w:t>?</w:t>
      </w:r>
    </w:p>
    <w:p w14:paraId="61A901A0" w14:textId="5BBCC6A3" w:rsidR="00E507AA" w:rsidRPr="00CB70D0" w:rsidRDefault="00E507AA">
      <w:pPr>
        <w:pStyle w:val="NormalWeb"/>
        <w:shd w:val="clear" w:color="auto" w:fill="FFFFFF"/>
        <w:spacing w:before="360" w:beforeAutospacing="0" w:after="0" w:afterAutospacing="0" w:line="360" w:lineRule="auto"/>
        <w:ind w:left="360" w:firstLine="360"/>
        <w:rPr>
          <w:color w:val="1B1B1B"/>
          <w:spacing w:val="-1"/>
          <w:sz w:val="26"/>
          <w:szCs w:val="26"/>
        </w:rPr>
      </w:pPr>
      <w:proofErr w:type="spellStart"/>
      <w:r w:rsidRPr="00CB70D0">
        <w:rPr>
          <w:color w:val="1B1B1B"/>
          <w:spacing w:val="-1"/>
          <w:sz w:val="26"/>
          <w:szCs w:val="26"/>
        </w:rPr>
        <w:t>Để</w:t>
      </w:r>
      <w:proofErr w:type="spellEnd"/>
      <w:r w:rsidRPr="00CB70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70D0">
        <w:rPr>
          <w:color w:val="1B1B1B"/>
          <w:spacing w:val="-1"/>
          <w:sz w:val="26"/>
          <w:szCs w:val="26"/>
        </w:rPr>
        <w:t>có</w:t>
      </w:r>
      <w:proofErr w:type="spellEnd"/>
      <w:r w:rsidRPr="00CB70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70D0">
        <w:rPr>
          <w:color w:val="1B1B1B"/>
          <w:spacing w:val="-1"/>
          <w:sz w:val="26"/>
          <w:szCs w:val="26"/>
        </w:rPr>
        <w:t>thể</w:t>
      </w:r>
      <w:proofErr w:type="spellEnd"/>
      <w:r w:rsidRPr="00CB70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70D0">
        <w:rPr>
          <w:color w:val="1B1B1B"/>
          <w:spacing w:val="-1"/>
          <w:sz w:val="26"/>
          <w:szCs w:val="26"/>
        </w:rPr>
        <w:t>sử</w:t>
      </w:r>
      <w:proofErr w:type="spellEnd"/>
      <w:r w:rsidRPr="00CB70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70D0">
        <w:rPr>
          <w:color w:val="1B1B1B"/>
          <w:spacing w:val="-1"/>
          <w:sz w:val="26"/>
          <w:szCs w:val="26"/>
        </w:rPr>
        <w:t>dụng</w:t>
      </w:r>
      <w:proofErr w:type="spellEnd"/>
      <w:r w:rsidRPr="00CB70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70D0">
        <w:rPr>
          <w:color w:val="1B1B1B"/>
          <w:spacing w:val="-1"/>
          <w:sz w:val="26"/>
          <w:szCs w:val="26"/>
        </w:rPr>
        <w:t>được</w:t>
      </w:r>
      <w:proofErr w:type="spellEnd"/>
      <w:r w:rsidRPr="00CB70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70D0">
        <w:rPr>
          <w:color w:val="1B1B1B"/>
          <w:spacing w:val="-1"/>
          <w:sz w:val="26"/>
          <w:szCs w:val="26"/>
        </w:rPr>
        <w:t>React</w:t>
      </w:r>
      <w:proofErr w:type="spellEnd"/>
      <w:r w:rsidRPr="00CB70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70D0">
        <w:rPr>
          <w:color w:val="1B1B1B"/>
          <w:spacing w:val="-1"/>
          <w:sz w:val="26"/>
          <w:szCs w:val="26"/>
        </w:rPr>
        <w:t>một</w:t>
      </w:r>
      <w:proofErr w:type="spellEnd"/>
      <w:r w:rsidRPr="00CB70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70D0">
        <w:rPr>
          <w:color w:val="1B1B1B"/>
          <w:spacing w:val="-1"/>
          <w:sz w:val="26"/>
          <w:szCs w:val="26"/>
        </w:rPr>
        <w:t>cách</w:t>
      </w:r>
      <w:proofErr w:type="spellEnd"/>
      <w:r w:rsidRPr="00CB70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70D0">
        <w:rPr>
          <w:color w:val="1B1B1B"/>
          <w:spacing w:val="-1"/>
          <w:sz w:val="26"/>
          <w:szCs w:val="26"/>
        </w:rPr>
        <w:t>chấp</w:t>
      </w:r>
      <w:proofErr w:type="spellEnd"/>
      <w:r w:rsidRPr="00CB70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70D0">
        <w:rPr>
          <w:color w:val="1B1B1B"/>
          <w:spacing w:val="-1"/>
          <w:sz w:val="26"/>
          <w:szCs w:val="26"/>
        </w:rPr>
        <w:t>nhận</w:t>
      </w:r>
      <w:proofErr w:type="spellEnd"/>
      <w:r w:rsidRPr="00CB70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70D0">
        <w:rPr>
          <w:color w:val="1B1B1B"/>
          <w:spacing w:val="-1"/>
          <w:sz w:val="26"/>
          <w:szCs w:val="26"/>
        </w:rPr>
        <w:t>được</w:t>
      </w:r>
      <w:proofErr w:type="spellEnd"/>
      <w:r w:rsidRPr="00CB70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70D0">
        <w:rPr>
          <w:color w:val="1B1B1B"/>
          <w:spacing w:val="-1"/>
          <w:sz w:val="26"/>
          <w:szCs w:val="26"/>
        </w:rPr>
        <w:t>dường</w:t>
      </w:r>
      <w:proofErr w:type="spellEnd"/>
      <w:r w:rsidRPr="00CB70D0">
        <w:rPr>
          <w:color w:val="1B1B1B"/>
          <w:spacing w:val="-1"/>
          <w:sz w:val="26"/>
          <w:szCs w:val="26"/>
        </w:rPr>
        <w:t xml:space="preserve"> như </w:t>
      </w:r>
      <w:proofErr w:type="spellStart"/>
      <w:r w:rsidRPr="00CB70D0">
        <w:rPr>
          <w:color w:val="1B1B1B"/>
          <w:spacing w:val="-1"/>
          <w:sz w:val="26"/>
          <w:szCs w:val="26"/>
        </w:rPr>
        <w:t>lập</w:t>
      </w:r>
      <w:proofErr w:type="spellEnd"/>
      <w:r w:rsidRPr="00CB70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70D0">
        <w:rPr>
          <w:color w:val="1B1B1B"/>
          <w:spacing w:val="-1"/>
          <w:sz w:val="26"/>
          <w:szCs w:val="26"/>
        </w:rPr>
        <w:t>trình</w:t>
      </w:r>
      <w:proofErr w:type="spellEnd"/>
      <w:r w:rsidRPr="00CB70D0">
        <w:rPr>
          <w:color w:val="1B1B1B"/>
          <w:spacing w:val="-1"/>
          <w:sz w:val="26"/>
          <w:szCs w:val="26"/>
        </w:rPr>
        <w:t xml:space="preserve"> viên </w:t>
      </w:r>
      <w:proofErr w:type="spellStart"/>
      <w:r w:rsidRPr="00CB70D0">
        <w:rPr>
          <w:color w:val="1B1B1B"/>
          <w:spacing w:val="-1"/>
          <w:sz w:val="26"/>
          <w:szCs w:val="26"/>
        </w:rPr>
        <w:t>chỉ</w:t>
      </w:r>
      <w:proofErr w:type="spellEnd"/>
      <w:r w:rsidRPr="00CB70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70D0">
        <w:rPr>
          <w:color w:val="1B1B1B"/>
          <w:spacing w:val="-1"/>
          <w:sz w:val="26"/>
          <w:szCs w:val="26"/>
        </w:rPr>
        <w:t>cần</w:t>
      </w:r>
      <w:proofErr w:type="spellEnd"/>
      <w:r w:rsidRPr="00CB70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70D0">
        <w:rPr>
          <w:color w:val="1B1B1B"/>
          <w:spacing w:val="-1"/>
          <w:sz w:val="26"/>
          <w:szCs w:val="26"/>
        </w:rPr>
        <w:t>nắm</w:t>
      </w:r>
      <w:proofErr w:type="spellEnd"/>
      <w:r w:rsidRPr="00CB70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70D0">
        <w:rPr>
          <w:color w:val="1B1B1B"/>
          <w:spacing w:val="-1"/>
          <w:sz w:val="26"/>
          <w:szCs w:val="26"/>
        </w:rPr>
        <w:t>vững</w:t>
      </w:r>
      <w:proofErr w:type="spellEnd"/>
      <w:r w:rsidRPr="00CB70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70D0">
        <w:rPr>
          <w:color w:val="1B1B1B"/>
          <w:spacing w:val="-1"/>
          <w:sz w:val="26"/>
          <w:szCs w:val="26"/>
        </w:rPr>
        <w:t>các</w:t>
      </w:r>
      <w:proofErr w:type="spellEnd"/>
      <w:r w:rsidRPr="00CB70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70D0">
        <w:rPr>
          <w:color w:val="1B1B1B"/>
          <w:spacing w:val="-1"/>
          <w:sz w:val="26"/>
          <w:szCs w:val="26"/>
        </w:rPr>
        <w:t>khái</w:t>
      </w:r>
      <w:proofErr w:type="spellEnd"/>
      <w:r w:rsidRPr="00CB70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70D0">
        <w:rPr>
          <w:color w:val="1B1B1B"/>
          <w:spacing w:val="-1"/>
          <w:sz w:val="26"/>
          <w:szCs w:val="26"/>
        </w:rPr>
        <w:t>niệm</w:t>
      </w:r>
      <w:proofErr w:type="spellEnd"/>
      <w:r w:rsidRPr="00CB70D0">
        <w:rPr>
          <w:color w:val="1B1B1B"/>
          <w:spacing w:val="-1"/>
          <w:sz w:val="26"/>
          <w:szCs w:val="26"/>
        </w:rPr>
        <w:t xml:space="preserve"> như</w:t>
      </w:r>
      <w:r w:rsidR="0025197E" w:rsidRPr="00CB70D0">
        <w:rPr>
          <w:color w:val="1B1B1B"/>
          <w:spacing w:val="-1"/>
          <w:sz w:val="26"/>
          <w:szCs w:val="26"/>
        </w:rPr>
        <w:t>:</w:t>
      </w:r>
    </w:p>
    <w:p w14:paraId="7634A16E" w14:textId="77777777" w:rsidR="0025197E" w:rsidRPr="0025197E" w:rsidRDefault="0025197E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20"/>
        <w:contextualSpacing w:val="0"/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</w:pPr>
      <w:proofErr w:type="spellStart"/>
      <w:r w:rsidRPr="0025197E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Component</w:t>
      </w:r>
      <w:proofErr w:type="spellEnd"/>
    </w:p>
    <w:p w14:paraId="5C22024E" w14:textId="77777777" w:rsidR="0025197E" w:rsidRPr="0025197E" w:rsidRDefault="0025197E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20"/>
        <w:contextualSpacing w:val="0"/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</w:pPr>
      <w:r w:rsidRPr="0025197E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JSX</w:t>
      </w:r>
    </w:p>
    <w:p w14:paraId="1FBF423B" w14:textId="61FE521C" w:rsidR="0025197E" w:rsidDel="00913627" w:rsidRDefault="0025197E" w:rsidP="00913627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20"/>
        <w:contextualSpacing w:val="0"/>
        <w:rPr>
          <w:del w:id="1738" w:author="Vermouth" w:date="2021-10-10T07:29:00Z"/>
          <w:rFonts w:ascii="Times New Roman" w:hAnsi="Times New Roman" w:cs="Times New Roman"/>
          <w:color w:val="1B1B1B"/>
          <w:sz w:val="26"/>
          <w:szCs w:val="26"/>
          <w:lang w:val="vi-VN" w:eastAsia="vi-VN"/>
        </w:rPr>
      </w:pPr>
      <w:proofErr w:type="spellStart"/>
      <w:r w:rsidRPr="0025197E">
        <w:rPr>
          <w:rFonts w:ascii="Times New Roman" w:hAnsi="Times New Roman" w:cs="Times New Roman"/>
          <w:color w:val="1B1B1B"/>
          <w:sz w:val="26"/>
          <w:szCs w:val="26"/>
          <w:lang w:val="vi-VN" w:eastAsia="vi-VN"/>
        </w:rPr>
        <w:t>State</w:t>
      </w:r>
      <w:proofErr w:type="spellEnd"/>
    </w:p>
    <w:p w14:paraId="74A0DC3A" w14:textId="77777777" w:rsidR="00913627" w:rsidRPr="0025197E" w:rsidRDefault="00913627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20"/>
        <w:contextualSpacing w:val="0"/>
        <w:rPr>
          <w:ins w:id="1739" w:author="Vermouth" w:date="2021-10-10T07:30:00Z"/>
          <w:rFonts w:ascii="Times New Roman" w:hAnsi="Times New Roman" w:cs="Times New Roman"/>
          <w:color w:val="1B1B1B"/>
          <w:sz w:val="26"/>
          <w:szCs w:val="26"/>
          <w:lang w:val="vi-VN" w:eastAsia="vi-VN"/>
        </w:rPr>
      </w:pPr>
    </w:p>
    <w:p w14:paraId="075C8763" w14:textId="28EA4B39" w:rsidR="0025197E" w:rsidRPr="00913627" w:rsidRDefault="00913627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20"/>
        <w:contextualSpacing w:val="0"/>
        <w:rPr>
          <w:rFonts w:ascii="Times New Roman" w:hAnsi="Times New Roman" w:cs="Times New Roman"/>
          <w:color w:val="1B1B1B"/>
          <w:sz w:val="26"/>
          <w:szCs w:val="26"/>
          <w:lang w:val="vi-VN" w:eastAsia="vi-VN"/>
          <w:rPrChange w:id="1740" w:author="Vermouth" w:date="2021-10-10T07:29:00Z">
            <w:rPr>
              <w:lang w:val="vi-VN" w:eastAsia="vi-VN"/>
            </w:rPr>
          </w:rPrChange>
        </w:rPr>
      </w:pPr>
      <w:ins w:id="1741" w:author="Vermouth" w:date="2021-10-10T07:30:00Z">
        <w:r>
          <w:rPr>
            <w:rFonts w:ascii="Times New Roman" w:hAnsi="Times New Roman" w:cs="Times New Roman"/>
            <w:color w:val="1B1B1B"/>
            <w:sz w:val="26"/>
            <w:szCs w:val="26"/>
            <w:lang w:eastAsia="vi-VN"/>
          </w:rPr>
          <w:t>Props</w:t>
        </w:r>
      </w:ins>
      <w:del w:id="1742" w:author="Vermouth" w:date="2021-10-10T07:29:00Z">
        <w:r w:rsidR="0025197E" w:rsidRPr="00913627" w:rsidDel="00913627">
          <w:rPr>
            <w:rFonts w:ascii="Times New Roman" w:hAnsi="Times New Roman" w:cs="Times New Roman"/>
            <w:color w:val="1B1B1B"/>
            <w:sz w:val="26"/>
            <w:szCs w:val="26"/>
            <w:lang w:val="vi-VN" w:eastAsia="vi-VN"/>
            <w:rPrChange w:id="1743" w:author="Vermouth" w:date="2021-10-10T07:29:00Z">
              <w:rPr>
                <w:lang w:val="vi-VN" w:eastAsia="vi-VN"/>
              </w:rPr>
            </w:rPrChange>
          </w:rPr>
          <w:delText>Props</w:delText>
        </w:r>
      </w:del>
    </w:p>
    <w:p w14:paraId="45A78F85" w14:textId="6F7253D1" w:rsidR="00CB70D0" w:rsidRDefault="00F37FF2" w:rsidP="00257EDD">
      <w:pPr>
        <w:pStyle w:val="Heading3"/>
        <w:numPr>
          <w:ilvl w:val="0"/>
          <w:numId w:val="35"/>
        </w:numPr>
        <w:spacing w:line="360" w:lineRule="auto"/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</w:pPr>
      <w:bookmarkStart w:id="1744" w:name="_Toc84748365"/>
      <w:r>
        <w:rPr>
          <w:noProof/>
        </w:rPr>
        <w:pict w14:anchorId="2280B0FE">
          <v:shape id="_x0000_s2132" type="#_x0000_t202" style="position:absolute;left:0;text-align:left;margin-left:75.5pt;margin-top:193.6pt;width:301.8pt;height:.05pt;z-index:251663872;mso-position-horizontal-relative:text;mso-position-vertical-relative:text" stroked="f">
            <v:textbox style="mso-next-textbox:#_x0000_s2132;mso-fit-shape-to-text:t" inset="0,0,0,0">
              <w:txbxContent>
                <w:p w14:paraId="3E12B9E5" w14:textId="42B5CC7E" w:rsidR="000512EB" w:rsidRPr="000512EB" w:rsidRDefault="000512EB" w:rsidP="000512EB">
                  <w:pPr>
                    <w:pStyle w:val="Caption"/>
                    <w:jc w:val="center"/>
                    <w:rPr>
                      <w:rFonts w:ascii="Times New Roman" w:hAnsi="Times New Roman" w:cs="Times New Roman"/>
                      <w:b/>
                      <w:noProof/>
                      <w:color w:val="auto"/>
                      <w:sz w:val="26"/>
                      <w:szCs w:val="26"/>
                    </w:rPr>
                  </w:pPr>
                  <w:bookmarkStart w:id="1745" w:name="_Toc84753643"/>
                  <w:proofErr w:type="spellStart"/>
                  <w:r w:rsidRPr="000512EB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Hình</w:t>
                  </w:r>
                  <w:proofErr w:type="spellEnd"/>
                  <w:r w:rsidRPr="000512EB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ins w:id="1746" w:author="Vermouth" w:date="2021-10-10T04:33:00Z"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instrText xml:space="preserve"> STYLEREF 1 \s </w:instrText>
                    </w:r>
                  </w:ins>
                  <w:r w:rsidR="005C2EC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fldChar w:fldCharType="separate"/>
                  </w:r>
                  <w:r w:rsidR="005C2ECC">
                    <w:rPr>
                      <w:rFonts w:ascii="Times New Roman" w:hAnsi="Times New Roman" w:cs="Times New Roman"/>
                      <w:noProof/>
                      <w:color w:val="auto"/>
                      <w:sz w:val="26"/>
                      <w:szCs w:val="26"/>
                    </w:rPr>
                    <w:t>2</w:t>
                  </w:r>
                  <w:ins w:id="1747" w:author="Vermouth" w:date="2021-10-10T04:33:00Z"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t>.</w:t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instrText xml:space="preserve"> SEQ Hình \* ARABIC \s 1 </w:instrText>
                    </w:r>
                  </w:ins>
                  <w:r w:rsidR="005C2EC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fldChar w:fldCharType="separate"/>
                  </w:r>
                  <w:ins w:id="1748" w:author="Vermouth" w:date="2021-10-10T04:33:00Z"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2</w:t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</w:ins>
                  <w:del w:id="1749" w:author="Vermouth" w:date="2021-10-10T03:59:00Z"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InstrText xml:space="preserve"> STYLEREF 1 \s </w:delInstr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A3501C" w:rsidDel="00013720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delText>2</w:del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Text>.</w:del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InstrText xml:space="preserve"> SEQ Hình \* ARABIC \s 1 </w:delInstr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A3501C" w:rsidDel="00013720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delText>2</w:del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</w:del>
                  <w:r w:rsidRPr="000512EB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0512EB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Sơ</w:t>
                  </w:r>
                  <w:proofErr w:type="spellEnd"/>
                  <w:r w:rsidRPr="000512EB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0512EB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lược</w:t>
                  </w:r>
                  <w:proofErr w:type="spellEnd"/>
                  <w:r w:rsidRPr="000512EB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0512EB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về</w:t>
                  </w:r>
                  <w:proofErr w:type="spellEnd"/>
                  <w:r w:rsidRPr="000512EB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API</w:t>
                  </w:r>
                  <w:bookmarkEnd w:id="1745"/>
                </w:p>
              </w:txbxContent>
            </v:textbox>
            <w10:wrap type="topAndBottom"/>
          </v:shape>
        </w:pict>
      </w:r>
      <w:r w:rsidR="00CB70D0" w:rsidRPr="00DB5A33">
        <w:rPr>
          <w:b/>
          <w:noProof/>
          <w:sz w:val="26"/>
          <w:szCs w:val="26"/>
        </w:rPr>
        <w:drawing>
          <wp:anchor distT="0" distB="0" distL="114300" distR="114300" simplePos="0" relativeHeight="251656704" behindDoc="0" locked="0" layoutInCell="1" allowOverlap="1" wp14:anchorId="0F6D7DBD" wp14:editId="1B47B034">
            <wp:simplePos x="0" y="0"/>
            <wp:positionH relativeFrom="column">
              <wp:posOffset>958850</wp:posOffset>
            </wp:positionH>
            <wp:positionV relativeFrom="paragraph">
              <wp:posOffset>397510</wp:posOffset>
            </wp:positionV>
            <wp:extent cx="3832860" cy="2004060"/>
            <wp:effectExtent l="0" t="0" r="0" b="0"/>
            <wp:wrapTopAndBottom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70D0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API:</w:t>
      </w:r>
      <w:bookmarkEnd w:id="1744"/>
    </w:p>
    <w:p w14:paraId="1F3AA257" w14:textId="1A7FE213" w:rsidR="00CB70D0" w:rsidRDefault="00CB70D0" w:rsidP="00257EDD">
      <w:pPr>
        <w:pStyle w:val="Heading3"/>
        <w:numPr>
          <w:ilvl w:val="0"/>
          <w:numId w:val="14"/>
        </w:numPr>
        <w:spacing w:line="360" w:lineRule="auto"/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</w:pPr>
      <w:bookmarkStart w:id="1750" w:name="_Toc84748366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API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là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gì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?</w:t>
      </w:r>
      <w:bookmarkEnd w:id="1750"/>
    </w:p>
    <w:p w14:paraId="09B4A14A" w14:textId="6D2A49F3" w:rsidR="00CB70D0" w:rsidRPr="00CB70D0" w:rsidRDefault="00CB70D0" w:rsidP="00CB70D0">
      <w:pPr>
        <w:pStyle w:val="NormalWeb"/>
        <w:shd w:val="clear" w:color="auto" w:fill="FFFFFF"/>
        <w:spacing w:before="0" w:beforeAutospacing="0" w:after="270" w:afterAutospacing="0" w:line="360" w:lineRule="auto"/>
        <w:textAlignment w:val="baseline"/>
        <w:rPr>
          <w:color w:val="221F20"/>
          <w:spacing w:val="5"/>
          <w:sz w:val="26"/>
          <w:szCs w:val="26"/>
        </w:rPr>
      </w:pPr>
      <w:r w:rsidRPr="00CB70D0">
        <w:rPr>
          <w:color w:val="221F20"/>
          <w:spacing w:val="5"/>
          <w:sz w:val="26"/>
          <w:szCs w:val="26"/>
          <w:lang w:val="en-US"/>
        </w:rPr>
        <w:t>-</w:t>
      </w:r>
      <w:r w:rsidRPr="00CB70D0">
        <w:rPr>
          <w:color w:val="221F20"/>
          <w:spacing w:val="5"/>
          <w:sz w:val="26"/>
          <w:szCs w:val="26"/>
        </w:rPr>
        <w:tab/>
      </w:r>
      <w:r w:rsidRPr="00CB70D0">
        <w:rPr>
          <w:color w:val="221F20"/>
          <w:spacing w:val="5"/>
          <w:sz w:val="26"/>
          <w:szCs w:val="26"/>
          <w:lang w:val="en-US"/>
        </w:rPr>
        <w:t>A</w:t>
      </w:r>
      <w:r w:rsidRPr="00CB70D0">
        <w:rPr>
          <w:color w:val="221F20"/>
          <w:spacing w:val="5"/>
          <w:sz w:val="26"/>
          <w:szCs w:val="26"/>
        </w:rPr>
        <w:t xml:space="preserve">PI </w:t>
      </w:r>
      <w:proofErr w:type="spellStart"/>
      <w:r w:rsidRPr="00CB70D0">
        <w:rPr>
          <w:color w:val="221F20"/>
          <w:spacing w:val="5"/>
          <w:sz w:val="26"/>
          <w:szCs w:val="26"/>
        </w:rPr>
        <w:t>là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viết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tắt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của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Application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Programming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Interface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– phương </w:t>
      </w:r>
      <w:proofErr w:type="spellStart"/>
      <w:r w:rsidRPr="00CB70D0">
        <w:rPr>
          <w:color w:val="221F20"/>
          <w:spacing w:val="5"/>
          <w:sz w:val="26"/>
          <w:szCs w:val="26"/>
        </w:rPr>
        <w:t>thức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trung gian </w:t>
      </w:r>
      <w:proofErr w:type="spellStart"/>
      <w:r w:rsidRPr="00CB70D0">
        <w:rPr>
          <w:color w:val="221F20"/>
          <w:spacing w:val="5"/>
          <w:sz w:val="26"/>
          <w:szCs w:val="26"/>
        </w:rPr>
        <w:t>kết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nối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các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ứng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dụng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và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thư </w:t>
      </w:r>
      <w:proofErr w:type="spellStart"/>
      <w:r w:rsidRPr="00CB70D0">
        <w:rPr>
          <w:color w:val="221F20"/>
          <w:spacing w:val="5"/>
          <w:sz w:val="26"/>
          <w:szCs w:val="26"/>
        </w:rPr>
        <w:t>viện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khác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nhau.</w:t>
      </w:r>
    </w:p>
    <w:p w14:paraId="719C5598" w14:textId="34C381B1" w:rsidR="00CB70D0" w:rsidRPr="00CB70D0" w:rsidRDefault="00CB70D0" w:rsidP="00CB70D0">
      <w:pPr>
        <w:pStyle w:val="NormalWeb"/>
        <w:shd w:val="clear" w:color="auto" w:fill="FFFFFF"/>
        <w:spacing w:before="0" w:beforeAutospacing="0" w:after="270" w:afterAutospacing="0" w:line="360" w:lineRule="auto"/>
        <w:textAlignment w:val="baseline"/>
        <w:rPr>
          <w:color w:val="221F20"/>
          <w:spacing w:val="5"/>
          <w:sz w:val="26"/>
          <w:szCs w:val="26"/>
        </w:rPr>
      </w:pPr>
      <w:r w:rsidRPr="00CB70D0">
        <w:rPr>
          <w:color w:val="221F20"/>
          <w:spacing w:val="5"/>
          <w:sz w:val="26"/>
          <w:szCs w:val="26"/>
        </w:rPr>
        <w:lastRenderedPageBreak/>
        <w:t>-</w:t>
      </w:r>
      <w:r w:rsidRPr="00CB70D0">
        <w:rPr>
          <w:color w:val="221F20"/>
          <w:spacing w:val="5"/>
          <w:sz w:val="26"/>
          <w:szCs w:val="26"/>
        </w:rPr>
        <w:tab/>
      </w:r>
      <w:proofErr w:type="spellStart"/>
      <w:r w:rsidRPr="00CB70D0">
        <w:rPr>
          <w:color w:val="221F20"/>
          <w:spacing w:val="5"/>
          <w:sz w:val="26"/>
          <w:szCs w:val="26"/>
        </w:rPr>
        <w:t>Nó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cung </w:t>
      </w:r>
      <w:proofErr w:type="spellStart"/>
      <w:r w:rsidRPr="00CB70D0">
        <w:rPr>
          <w:color w:val="221F20"/>
          <w:spacing w:val="5"/>
          <w:sz w:val="26"/>
          <w:szCs w:val="26"/>
        </w:rPr>
        <w:t>cấp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khả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năng truy </w:t>
      </w:r>
      <w:proofErr w:type="spellStart"/>
      <w:r w:rsidRPr="00CB70D0">
        <w:rPr>
          <w:color w:val="221F20"/>
          <w:spacing w:val="5"/>
          <w:sz w:val="26"/>
          <w:szCs w:val="26"/>
        </w:rPr>
        <w:t>xuất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đến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một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tập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các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hàm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hay </w:t>
      </w:r>
      <w:proofErr w:type="spellStart"/>
      <w:r w:rsidRPr="00CB70D0">
        <w:rPr>
          <w:color w:val="221F20"/>
          <w:spacing w:val="5"/>
          <w:sz w:val="26"/>
          <w:szCs w:val="26"/>
        </w:rPr>
        <w:t>dùng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, </w:t>
      </w:r>
      <w:proofErr w:type="spellStart"/>
      <w:r w:rsidRPr="00CB70D0">
        <w:rPr>
          <w:color w:val="221F20"/>
          <w:spacing w:val="5"/>
          <w:sz w:val="26"/>
          <w:szCs w:val="26"/>
        </w:rPr>
        <w:t>từ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đó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có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thể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trao </w:t>
      </w:r>
      <w:proofErr w:type="spellStart"/>
      <w:r w:rsidRPr="00CB70D0">
        <w:rPr>
          <w:color w:val="221F20"/>
          <w:spacing w:val="5"/>
          <w:sz w:val="26"/>
          <w:szCs w:val="26"/>
        </w:rPr>
        <w:t>đổi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dữ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liệu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giữa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các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ứng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dụng</w:t>
      </w:r>
      <w:proofErr w:type="spellEnd"/>
      <w:r w:rsidRPr="00CB70D0">
        <w:rPr>
          <w:color w:val="221F20"/>
          <w:spacing w:val="5"/>
          <w:sz w:val="26"/>
          <w:szCs w:val="26"/>
        </w:rPr>
        <w:t>.</w:t>
      </w:r>
    </w:p>
    <w:p w14:paraId="158C8D86" w14:textId="3E675B2F" w:rsidR="00CB70D0" w:rsidRPr="00CB70D0" w:rsidRDefault="00CB70D0" w:rsidP="00CB70D0">
      <w:pPr>
        <w:pStyle w:val="NormalWeb"/>
        <w:shd w:val="clear" w:color="auto" w:fill="FFFFFF"/>
        <w:spacing w:before="0" w:beforeAutospacing="0" w:after="0" w:afterAutospacing="0" w:line="360" w:lineRule="auto"/>
        <w:textAlignment w:val="baseline"/>
        <w:rPr>
          <w:color w:val="221F20"/>
          <w:spacing w:val="5"/>
          <w:sz w:val="26"/>
          <w:szCs w:val="26"/>
        </w:rPr>
      </w:pPr>
      <w:r w:rsidRPr="00CB70D0">
        <w:rPr>
          <w:color w:val="221F20"/>
          <w:spacing w:val="5"/>
          <w:sz w:val="26"/>
          <w:szCs w:val="26"/>
        </w:rPr>
        <w:t xml:space="preserve">- </w:t>
      </w:r>
      <w:r w:rsidRPr="00CB70D0">
        <w:rPr>
          <w:color w:val="221F20"/>
          <w:spacing w:val="5"/>
          <w:sz w:val="26"/>
          <w:szCs w:val="26"/>
        </w:rPr>
        <w:tab/>
        <w:t xml:space="preserve">Thi </w:t>
      </w:r>
      <w:proofErr w:type="spellStart"/>
      <w:r w:rsidRPr="00CB70D0">
        <w:rPr>
          <w:color w:val="221F20"/>
          <w:spacing w:val="5"/>
          <w:sz w:val="26"/>
          <w:szCs w:val="26"/>
        </w:rPr>
        <w:t>thoảng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vẫn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có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người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lầm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tưởng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API </w:t>
      </w:r>
      <w:proofErr w:type="spellStart"/>
      <w:r w:rsidRPr="00CB70D0">
        <w:rPr>
          <w:color w:val="221F20"/>
          <w:spacing w:val="5"/>
          <w:sz w:val="26"/>
          <w:szCs w:val="26"/>
        </w:rPr>
        <w:t>là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một</w:t>
      </w:r>
      <w:proofErr w:type="spellEnd"/>
      <w:r w:rsidRPr="00CB70D0">
        <w:rPr>
          <w:color w:val="221F20"/>
          <w:spacing w:val="5"/>
          <w:sz w:val="26"/>
          <w:szCs w:val="26"/>
        </w:rPr>
        <w:t> </w:t>
      </w:r>
      <w:hyperlink r:id="rId14" w:tgtFrame="_blank" w:history="1">
        <w:r w:rsidRPr="00CB70D0">
          <w:rPr>
            <w:rStyle w:val="Hyperlink"/>
            <w:color w:val="EA1E30"/>
            <w:spacing w:val="5"/>
            <w:sz w:val="26"/>
            <w:szCs w:val="26"/>
            <w:bdr w:val="none" w:sz="0" w:space="0" w:color="auto" w:frame="1"/>
          </w:rPr>
          <w:t xml:space="preserve">ngôn </w:t>
        </w:r>
        <w:proofErr w:type="spellStart"/>
        <w:r w:rsidRPr="00CB70D0">
          <w:rPr>
            <w:rStyle w:val="Hyperlink"/>
            <w:color w:val="EA1E30"/>
            <w:spacing w:val="5"/>
            <w:sz w:val="26"/>
            <w:szCs w:val="26"/>
            <w:bdr w:val="none" w:sz="0" w:space="0" w:color="auto" w:frame="1"/>
          </w:rPr>
          <w:t>ngữ</w:t>
        </w:r>
        <w:proofErr w:type="spellEnd"/>
        <w:r w:rsidRPr="00CB70D0">
          <w:rPr>
            <w:rStyle w:val="Hyperlink"/>
            <w:color w:val="EA1E30"/>
            <w:spacing w:val="5"/>
            <w:sz w:val="26"/>
            <w:szCs w:val="26"/>
            <w:bdr w:val="none" w:sz="0" w:space="0" w:color="auto" w:frame="1"/>
          </w:rPr>
          <w:t xml:space="preserve"> </w:t>
        </w:r>
        <w:proofErr w:type="spellStart"/>
        <w:r w:rsidRPr="00CB70D0">
          <w:rPr>
            <w:rStyle w:val="Hyperlink"/>
            <w:color w:val="EA1E30"/>
            <w:spacing w:val="5"/>
            <w:sz w:val="26"/>
            <w:szCs w:val="26"/>
            <w:bdr w:val="none" w:sz="0" w:space="0" w:color="auto" w:frame="1"/>
          </w:rPr>
          <w:t>lập</w:t>
        </w:r>
        <w:proofErr w:type="spellEnd"/>
        <w:r w:rsidRPr="00CB70D0">
          <w:rPr>
            <w:rStyle w:val="Hyperlink"/>
            <w:color w:val="EA1E30"/>
            <w:spacing w:val="5"/>
            <w:sz w:val="26"/>
            <w:szCs w:val="26"/>
            <w:bdr w:val="none" w:sz="0" w:space="0" w:color="auto" w:frame="1"/>
          </w:rPr>
          <w:t xml:space="preserve"> </w:t>
        </w:r>
        <w:proofErr w:type="spellStart"/>
        <w:r w:rsidRPr="00CB70D0">
          <w:rPr>
            <w:rStyle w:val="Hyperlink"/>
            <w:color w:val="EA1E30"/>
            <w:spacing w:val="5"/>
            <w:sz w:val="26"/>
            <w:szCs w:val="26"/>
            <w:bdr w:val="none" w:sz="0" w:space="0" w:color="auto" w:frame="1"/>
          </w:rPr>
          <w:t>trình</w:t>
        </w:r>
        <w:proofErr w:type="spellEnd"/>
      </w:hyperlink>
      <w:r w:rsidRPr="00CB70D0">
        <w:rPr>
          <w:color w:val="221F20"/>
          <w:spacing w:val="5"/>
          <w:sz w:val="26"/>
          <w:szCs w:val="26"/>
        </w:rPr>
        <w:t xml:space="preserve"> nhưng </w:t>
      </w:r>
      <w:proofErr w:type="spellStart"/>
      <w:r w:rsidRPr="00CB70D0">
        <w:rPr>
          <w:color w:val="221F20"/>
          <w:spacing w:val="5"/>
          <w:sz w:val="26"/>
          <w:szCs w:val="26"/>
        </w:rPr>
        <w:t>thực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ra, API </w:t>
      </w:r>
      <w:proofErr w:type="spellStart"/>
      <w:r w:rsidRPr="00CB70D0">
        <w:rPr>
          <w:color w:val="221F20"/>
          <w:spacing w:val="5"/>
          <w:sz w:val="26"/>
          <w:szCs w:val="26"/>
        </w:rPr>
        <w:t>chỉ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là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các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hàm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hay </w:t>
      </w:r>
      <w:proofErr w:type="spellStart"/>
      <w:r w:rsidRPr="00CB70D0">
        <w:rPr>
          <w:color w:val="221F20"/>
          <w:spacing w:val="5"/>
          <w:sz w:val="26"/>
          <w:szCs w:val="26"/>
        </w:rPr>
        <w:t>thủ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tục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thông </w:t>
      </w:r>
      <w:proofErr w:type="spellStart"/>
      <w:r w:rsidRPr="00CB70D0">
        <w:rPr>
          <w:color w:val="221F20"/>
          <w:spacing w:val="5"/>
          <w:sz w:val="26"/>
          <w:szCs w:val="26"/>
        </w:rPr>
        <w:t>thường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. </w:t>
      </w:r>
      <w:proofErr w:type="spellStart"/>
      <w:r w:rsidRPr="00CB70D0">
        <w:rPr>
          <w:color w:val="221F20"/>
          <w:spacing w:val="5"/>
          <w:sz w:val="26"/>
          <w:szCs w:val="26"/>
        </w:rPr>
        <w:t>Các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hàm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này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được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viết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trên </w:t>
      </w:r>
      <w:proofErr w:type="spellStart"/>
      <w:r w:rsidRPr="00CB70D0">
        <w:rPr>
          <w:color w:val="221F20"/>
          <w:spacing w:val="5"/>
          <w:sz w:val="26"/>
          <w:szCs w:val="26"/>
        </w:rPr>
        <w:t>nhiều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ngôn </w:t>
      </w:r>
      <w:proofErr w:type="spellStart"/>
      <w:r w:rsidRPr="00CB70D0">
        <w:rPr>
          <w:color w:val="221F20"/>
          <w:spacing w:val="5"/>
          <w:sz w:val="26"/>
          <w:szCs w:val="26"/>
        </w:rPr>
        <w:t>ngữ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lập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trình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CB70D0">
        <w:rPr>
          <w:color w:val="221F20"/>
          <w:spacing w:val="5"/>
          <w:sz w:val="26"/>
          <w:szCs w:val="26"/>
        </w:rPr>
        <w:t>khác</w:t>
      </w:r>
      <w:proofErr w:type="spellEnd"/>
      <w:r w:rsidRPr="00CB70D0">
        <w:rPr>
          <w:color w:val="221F20"/>
          <w:spacing w:val="5"/>
          <w:sz w:val="26"/>
          <w:szCs w:val="26"/>
        </w:rPr>
        <w:t xml:space="preserve"> nhau.</w:t>
      </w:r>
    </w:p>
    <w:p w14:paraId="3592AA3A" w14:textId="71690A96" w:rsidR="00CB70D0" w:rsidRPr="00CB70D0" w:rsidRDefault="00CB70D0" w:rsidP="00257EDD">
      <w:pPr>
        <w:pStyle w:val="Heading3"/>
        <w:numPr>
          <w:ilvl w:val="0"/>
          <w:numId w:val="17"/>
        </w:numPr>
        <w:spacing w:line="360" w:lineRule="auto"/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</w:pPr>
      <w:bookmarkStart w:id="1751" w:name="_Toc84748367"/>
      <w:r w:rsidRPr="00CB70D0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 xml:space="preserve">4 </w:t>
      </w:r>
      <w:proofErr w:type="spellStart"/>
      <w:r w:rsidRPr="00CB70D0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>đặc</w:t>
      </w:r>
      <w:proofErr w:type="spellEnd"/>
      <w:r w:rsidRPr="00CB70D0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 xml:space="preserve"> </w:t>
      </w:r>
      <w:proofErr w:type="spellStart"/>
      <w:r w:rsidRPr="00CB70D0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>điểm</w:t>
      </w:r>
      <w:proofErr w:type="spellEnd"/>
      <w:r w:rsidRPr="00CB70D0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 xml:space="preserve"> </w:t>
      </w:r>
      <w:proofErr w:type="spellStart"/>
      <w:r w:rsidRPr="00CB70D0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>nổi</w:t>
      </w:r>
      <w:proofErr w:type="spellEnd"/>
      <w:r w:rsidRPr="00CB70D0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 xml:space="preserve"> </w:t>
      </w:r>
      <w:proofErr w:type="spellStart"/>
      <w:r w:rsidRPr="00CB70D0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>bật</w:t>
      </w:r>
      <w:proofErr w:type="spellEnd"/>
      <w:r w:rsidRPr="00CB70D0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 xml:space="preserve"> </w:t>
      </w:r>
      <w:proofErr w:type="spellStart"/>
      <w:r w:rsidRPr="00CB70D0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>của</w:t>
      </w:r>
      <w:proofErr w:type="spellEnd"/>
      <w:r w:rsidRPr="00CB70D0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 xml:space="preserve"> API?</w:t>
      </w:r>
      <w:bookmarkEnd w:id="1751"/>
    </w:p>
    <w:p w14:paraId="3005A15F" w14:textId="11EFC225" w:rsidR="00CB70D0" w:rsidRPr="008D57D7" w:rsidRDefault="00CB70D0" w:rsidP="008D57D7">
      <w:pPr>
        <w:shd w:val="clear" w:color="auto" w:fill="FFFFFF"/>
        <w:spacing w:after="0"/>
        <w:textAlignment w:val="baseline"/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</w:pPr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-</w:t>
      </w:r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ab/>
        <w:t xml:space="preserve">API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sử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dụng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mã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nguồn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mở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,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dùng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được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với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mọi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client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hỗ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trợ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XML, JSON.</w:t>
      </w:r>
    </w:p>
    <w:p w14:paraId="630C972C" w14:textId="0B34541D" w:rsidR="00CB70D0" w:rsidRPr="008D57D7" w:rsidRDefault="00CB70D0" w:rsidP="008D57D7">
      <w:pPr>
        <w:shd w:val="clear" w:color="auto" w:fill="FFFFFF"/>
        <w:spacing w:after="0"/>
        <w:textAlignment w:val="baseline"/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</w:pPr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eastAsia="vi-VN"/>
        </w:rPr>
        <w:t>-</w:t>
      </w:r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ab/>
      </w:r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eastAsia="vi-VN"/>
        </w:rPr>
        <w:t>A</w:t>
      </w:r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PI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có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khả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năng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đáp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ứng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đầy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đủ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các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thành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phần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HTTP: URI,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request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/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response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headers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,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caching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,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versioning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,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content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forma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….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Bạn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có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thể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sử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dụng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các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host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nằm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trong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phần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ứng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dụng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hoặc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trên IIS.</w:t>
      </w:r>
    </w:p>
    <w:p w14:paraId="2F84D4C0" w14:textId="44CD1B87" w:rsidR="00CB70D0" w:rsidRPr="008D57D7" w:rsidRDefault="00CB70D0" w:rsidP="008D57D7">
      <w:pPr>
        <w:shd w:val="clear" w:color="auto" w:fill="FFFFFF"/>
        <w:spacing w:after="0"/>
        <w:textAlignment w:val="baseline"/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</w:pPr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eastAsia="vi-VN"/>
        </w:rPr>
        <w:t>-</w:t>
      </w:r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ab/>
      </w:r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eastAsia="vi-VN"/>
        </w:rPr>
        <w:t>M</w:t>
      </w:r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ô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hình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web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API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dùng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để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hỗ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trợ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MVC như: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unit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test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,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injection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,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ioc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container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,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model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binder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,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action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result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,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filter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,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routing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,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controller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.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Ngoài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ra,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nó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cũng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hỗ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trợ</w:t>
      </w:r>
      <w:proofErr w:type="spellEnd"/>
      <w:r w:rsidR="0016242A"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.</w:t>
      </w:r>
    </w:p>
    <w:p w14:paraId="75104EC5" w14:textId="0E7660B9" w:rsidR="00CB70D0" w:rsidRPr="008D57D7" w:rsidRDefault="00CB70D0" w:rsidP="008D57D7">
      <w:pPr>
        <w:shd w:val="clear" w:color="auto" w:fill="FFFFFF"/>
        <w:spacing w:after="0"/>
        <w:textAlignment w:val="baseline"/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</w:pPr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-</w:t>
      </w:r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ab/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RESTful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đầy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đủ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các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phương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thức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như: GET, POST, PUT, DELETE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các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dữ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liệu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.</w:t>
      </w:r>
    </w:p>
    <w:p w14:paraId="0DAAC8F7" w14:textId="77777777" w:rsidR="00CB70D0" w:rsidRPr="008D57D7" w:rsidRDefault="00CB70D0" w:rsidP="008D57D7">
      <w:pPr>
        <w:shd w:val="clear" w:color="auto" w:fill="FFFFFF"/>
        <w:spacing w:after="0"/>
        <w:textAlignment w:val="baseline"/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</w:pP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Được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đánh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giá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là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một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trong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những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kiểu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kiến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trúc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hỗ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trợ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tốt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nhất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với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các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thiết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bị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có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lượng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băng thông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bị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giới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hạn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như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smartphone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,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tablet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…</w:t>
      </w:r>
    </w:p>
    <w:p w14:paraId="441E0AC7" w14:textId="10CAE015" w:rsidR="008D57D7" w:rsidRPr="008D57D7" w:rsidRDefault="008D57D7" w:rsidP="00257EDD">
      <w:pPr>
        <w:pStyle w:val="Heading3"/>
        <w:numPr>
          <w:ilvl w:val="0"/>
          <w:numId w:val="13"/>
        </w:numPr>
        <w:spacing w:line="360" w:lineRule="auto"/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</w:pPr>
      <w:bookmarkStart w:id="1752" w:name="_Toc84748368"/>
      <w:r w:rsidRPr="008D57D7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 xml:space="preserve">Ưu </w:t>
      </w:r>
      <w:proofErr w:type="spellStart"/>
      <w:r w:rsidRPr="008D57D7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>và</w:t>
      </w:r>
      <w:proofErr w:type="spellEnd"/>
      <w:r w:rsidRPr="008D57D7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 xml:space="preserve"> </w:t>
      </w:r>
      <w:proofErr w:type="spellStart"/>
      <w:r w:rsidRPr="008D57D7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>nhược</w:t>
      </w:r>
      <w:proofErr w:type="spellEnd"/>
      <w:r w:rsidRPr="008D57D7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 xml:space="preserve"> </w:t>
      </w:r>
      <w:proofErr w:type="spellStart"/>
      <w:r w:rsidRPr="008D57D7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>điểm</w:t>
      </w:r>
      <w:proofErr w:type="spellEnd"/>
      <w:r w:rsidRPr="008D57D7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 xml:space="preserve"> </w:t>
      </w:r>
      <w:proofErr w:type="spellStart"/>
      <w:r w:rsidRPr="008D57D7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>của</w:t>
      </w:r>
      <w:proofErr w:type="spellEnd"/>
      <w:r w:rsidRPr="008D57D7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 xml:space="preserve"> API?</w:t>
      </w:r>
      <w:bookmarkEnd w:id="1752"/>
    </w:p>
    <w:p w14:paraId="3710B105" w14:textId="25E5296A" w:rsidR="00CB70D0" w:rsidRPr="005F307C" w:rsidRDefault="008D57D7" w:rsidP="00257ED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5F307C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Pr="005F307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F307C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5F307C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4D929B50" w14:textId="77777777" w:rsidR="008D57D7" w:rsidRPr="008D57D7" w:rsidRDefault="008D57D7" w:rsidP="008D57D7">
      <w:pPr>
        <w:pStyle w:val="ListParagraph"/>
        <w:shd w:val="clear" w:color="auto" w:fill="FFFFFF"/>
        <w:textAlignment w:val="baseline"/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</w:pPr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1. Giao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tiếp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hai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chiều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phải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được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xác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nhận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trong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các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giao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dịch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sử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dụng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API.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Cũng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chính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vì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vậy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mà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các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thông tin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rất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đáng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tin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cậy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.</w:t>
      </w:r>
    </w:p>
    <w:p w14:paraId="0C5D3830" w14:textId="77777777" w:rsidR="008D57D7" w:rsidRPr="008D57D7" w:rsidRDefault="008D57D7" w:rsidP="008D57D7">
      <w:pPr>
        <w:pStyle w:val="ListParagraph"/>
        <w:shd w:val="clear" w:color="auto" w:fill="FFFFFF"/>
        <w:textAlignment w:val="baseline"/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</w:pPr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2. API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là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công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cụ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mã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nguồn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mở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,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có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thể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kết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nối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mọi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lúc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nhờ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vào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Internet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.</w:t>
      </w:r>
    </w:p>
    <w:p w14:paraId="6F414108" w14:textId="77777777" w:rsidR="008D57D7" w:rsidRPr="008D57D7" w:rsidRDefault="008D57D7" w:rsidP="008D57D7">
      <w:pPr>
        <w:pStyle w:val="ListParagraph"/>
        <w:shd w:val="clear" w:color="auto" w:fill="FFFFFF"/>
        <w:textAlignment w:val="baseline"/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</w:pPr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3.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Hỗ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trợ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chức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năng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RESTful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một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cách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đầy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đủ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.</w:t>
      </w:r>
    </w:p>
    <w:p w14:paraId="3568C791" w14:textId="03E5B4DB" w:rsidR="008D57D7" w:rsidRDefault="008D57D7" w:rsidP="008D57D7">
      <w:pPr>
        <w:pStyle w:val="ListParagraph"/>
        <w:shd w:val="clear" w:color="auto" w:fill="FFFFFF"/>
        <w:textAlignment w:val="baseline"/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</w:pPr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eastAsia="vi-VN"/>
        </w:rPr>
        <w:t xml:space="preserve">4.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Cấu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hình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đơn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giản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khi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được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so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sánh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với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WCF (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Window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Communication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Foundation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). Cung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cấp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cấp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trải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nghiệm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thân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thiện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với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người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dùng</w:t>
      </w:r>
      <w:proofErr w:type="spellEnd"/>
      <w:r w:rsidRPr="008D57D7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.</w:t>
      </w:r>
    </w:p>
    <w:p w14:paraId="1E57EC42" w14:textId="77777777" w:rsidR="00630A59" w:rsidRPr="008D57D7" w:rsidRDefault="00630A59" w:rsidP="008D57D7">
      <w:pPr>
        <w:pStyle w:val="ListParagraph"/>
        <w:shd w:val="clear" w:color="auto" w:fill="FFFFFF"/>
        <w:textAlignment w:val="baseline"/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</w:pPr>
    </w:p>
    <w:p w14:paraId="6B3E6E11" w14:textId="380D084E" w:rsidR="0025197E" w:rsidRPr="00B65C4D" w:rsidRDefault="008D57D7" w:rsidP="00257EDD">
      <w:pPr>
        <w:pStyle w:val="ListParagraph"/>
        <w:numPr>
          <w:ilvl w:val="0"/>
          <w:numId w:val="8"/>
        </w:numPr>
        <w:shd w:val="clear" w:color="auto" w:fill="FFFFFF"/>
        <w:spacing w:before="360"/>
        <w:rPr>
          <w:rFonts w:ascii="Times New Roman" w:hAnsi="Times New Roman" w:cs="Times New Roman"/>
          <w:b/>
          <w:bCs/>
          <w:color w:val="1B1B1B"/>
          <w:spacing w:val="-1"/>
          <w:sz w:val="26"/>
          <w:szCs w:val="26"/>
          <w:lang w:eastAsia="vi-VN"/>
        </w:rPr>
      </w:pPr>
      <w:proofErr w:type="spellStart"/>
      <w:r w:rsidRPr="00B65C4D">
        <w:rPr>
          <w:rFonts w:ascii="Times New Roman" w:hAnsi="Times New Roman" w:cs="Times New Roman"/>
          <w:b/>
          <w:bCs/>
          <w:color w:val="1B1B1B"/>
          <w:spacing w:val="-1"/>
          <w:sz w:val="26"/>
          <w:szCs w:val="26"/>
          <w:lang w:eastAsia="vi-VN"/>
        </w:rPr>
        <w:t>Nhược</w:t>
      </w:r>
      <w:proofErr w:type="spellEnd"/>
      <w:r w:rsidRPr="00B65C4D">
        <w:rPr>
          <w:rFonts w:ascii="Times New Roman" w:hAnsi="Times New Roman" w:cs="Times New Roman"/>
          <w:b/>
          <w:bCs/>
          <w:color w:val="1B1B1B"/>
          <w:spacing w:val="-1"/>
          <w:sz w:val="26"/>
          <w:szCs w:val="26"/>
          <w:lang w:eastAsia="vi-VN"/>
        </w:rPr>
        <w:t xml:space="preserve"> </w:t>
      </w:r>
      <w:proofErr w:type="spellStart"/>
      <w:r w:rsidRPr="00B65C4D">
        <w:rPr>
          <w:rFonts w:ascii="Times New Roman" w:hAnsi="Times New Roman" w:cs="Times New Roman"/>
          <w:b/>
          <w:bCs/>
          <w:color w:val="1B1B1B"/>
          <w:spacing w:val="-1"/>
          <w:sz w:val="26"/>
          <w:szCs w:val="26"/>
          <w:lang w:eastAsia="vi-VN"/>
        </w:rPr>
        <w:t>điểm</w:t>
      </w:r>
      <w:proofErr w:type="spellEnd"/>
      <w:r w:rsidRPr="00B65C4D">
        <w:rPr>
          <w:rFonts w:ascii="Times New Roman" w:hAnsi="Times New Roman" w:cs="Times New Roman"/>
          <w:b/>
          <w:bCs/>
          <w:color w:val="1B1B1B"/>
          <w:spacing w:val="-1"/>
          <w:sz w:val="26"/>
          <w:szCs w:val="26"/>
          <w:lang w:eastAsia="vi-VN"/>
        </w:rPr>
        <w:t>:</w:t>
      </w:r>
    </w:p>
    <w:p w14:paraId="733D28C6" w14:textId="3E54BDDB" w:rsidR="008D57D7" w:rsidRPr="00B65C4D" w:rsidRDefault="008D57D7" w:rsidP="00B65C4D">
      <w:pPr>
        <w:shd w:val="clear" w:color="auto" w:fill="FFFFFF"/>
        <w:ind w:left="720"/>
        <w:textAlignment w:val="baseline"/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</w:pPr>
      <w:r w:rsidRPr="00B65C4D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1. </w:t>
      </w:r>
      <w:proofErr w:type="spellStart"/>
      <w:r w:rsidRPr="00B65C4D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Tốn</w:t>
      </w:r>
      <w:proofErr w:type="spellEnd"/>
      <w:r w:rsidRPr="00B65C4D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B65C4D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nhiều</w:t>
      </w:r>
      <w:proofErr w:type="spellEnd"/>
      <w:r w:rsidRPr="00B65C4D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chi </w:t>
      </w:r>
      <w:proofErr w:type="spellStart"/>
      <w:r w:rsidRPr="00B65C4D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phí</w:t>
      </w:r>
      <w:proofErr w:type="spellEnd"/>
      <w:r w:rsidRPr="00B65C4D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B65C4D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phát</w:t>
      </w:r>
      <w:proofErr w:type="spellEnd"/>
      <w:r w:rsidRPr="00B65C4D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B65C4D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triển</w:t>
      </w:r>
      <w:proofErr w:type="spellEnd"/>
      <w:r w:rsidRPr="00B65C4D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, </w:t>
      </w:r>
      <w:proofErr w:type="spellStart"/>
      <w:r w:rsidRPr="00B65C4D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vận</w:t>
      </w:r>
      <w:proofErr w:type="spellEnd"/>
      <w:r w:rsidRPr="00B65C4D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B65C4D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hành</w:t>
      </w:r>
      <w:proofErr w:type="spellEnd"/>
      <w:r w:rsidRPr="00B65C4D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, </w:t>
      </w:r>
      <w:proofErr w:type="spellStart"/>
      <w:r w:rsidRPr="00B65C4D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chỉnh</w:t>
      </w:r>
      <w:proofErr w:type="spellEnd"/>
      <w:r w:rsidRPr="00B65C4D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 xml:space="preserve"> </w:t>
      </w:r>
      <w:proofErr w:type="spellStart"/>
      <w:r w:rsidRPr="00B65C4D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sửa</w:t>
      </w:r>
      <w:proofErr w:type="spellEnd"/>
      <w:r w:rsidRPr="00B65C4D">
        <w:rPr>
          <w:rFonts w:ascii="Times New Roman" w:hAnsi="Times New Roman" w:cs="Times New Roman"/>
          <w:color w:val="221F20"/>
          <w:spacing w:val="5"/>
          <w:sz w:val="26"/>
          <w:szCs w:val="26"/>
          <w:lang w:val="vi-VN" w:eastAsia="vi-VN"/>
        </w:rPr>
        <w:t>.</w:t>
      </w:r>
    </w:p>
    <w:p w14:paraId="0C521890" w14:textId="4715087B" w:rsidR="008D57D7" w:rsidRPr="00B65C4D" w:rsidRDefault="008D57D7" w:rsidP="00B65C4D">
      <w:pPr>
        <w:pStyle w:val="TOC2"/>
        <w:ind w:left="720" w:firstLine="0"/>
        <w:rPr>
          <w:sz w:val="26"/>
          <w:szCs w:val="26"/>
          <w:lang w:val="vi-VN" w:eastAsia="vi-VN"/>
        </w:rPr>
      </w:pPr>
      <w:r w:rsidRPr="00B65C4D">
        <w:rPr>
          <w:sz w:val="26"/>
          <w:szCs w:val="26"/>
          <w:lang w:val="vi-VN" w:eastAsia="vi-VN"/>
        </w:rPr>
        <w:t>2. Đòi hỏi kiến thức chuyên sâu.</w:t>
      </w:r>
    </w:p>
    <w:p w14:paraId="4484FDB1" w14:textId="6B8A7477" w:rsidR="008D57D7" w:rsidRPr="00B65C4D" w:rsidRDefault="008D57D7" w:rsidP="00B65C4D">
      <w:pPr>
        <w:pStyle w:val="TOC2"/>
        <w:ind w:left="720" w:firstLine="0"/>
        <w:rPr>
          <w:sz w:val="26"/>
          <w:szCs w:val="26"/>
          <w:lang w:val="vi-VN" w:eastAsia="vi-VN"/>
        </w:rPr>
      </w:pPr>
      <w:r w:rsidRPr="00B65C4D">
        <w:rPr>
          <w:sz w:val="26"/>
          <w:szCs w:val="26"/>
          <w:lang w:val="vi-VN" w:eastAsia="vi-VN"/>
        </w:rPr>
        <w:t>3. Có thể gặp vấn đề bảo mật khi bị tấn công hệ thống.</w:t>
      </w:r>
    </w:p>
    <w:p w14:paraId="5220876B" w14:textId="5A83F1B5" w:rsidR="00E27BD0" w:rsidRDefault="00E27BD0" w:rsidP="00257EDD">
      <w:pPr>
        <w:pStyle w:val="Heading3"/>
        <w:numPr>
          <w:ilvl w:val="0"/>
          <w:numId w:val="33"/>
        </w:numPr>
        <w:spacing w:line="360" w:lineRule="auto"/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</w:pPr>
      <w:bookmarkStart w:id="1753" w:name="_Toc84748369"/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Ứng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dụng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của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API</w:t>
      </w:r>
      <w:r w:rsidRPr="008D57D7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>?</w:t>
      </w:r>
      <w:bookmarkEnd w:id="1753"/>
    </w:p>
    <w:p w14:paraId="1E567B82" w14:textId="6A4569D8" w:rsidR="00E27BD0" w:rsidRPr="00E27BD0" w:rsidRDefault="00E27BD0" w:rsidP="00257EDD">
      <w:pPr>
        <w:pStyle w:val="ListParagraph"/>
        <w:numPr>
          <w:ilvl w:val="0"/>
          <w:numId w:val="8"/>
        </w:numPr>
        <w:shd w:val="clear" w:color="auto" w:fill="FFFFFF"/>
        <w:spacing w:after="0"/>
        <w:textAlignment w:val="baseline"/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</w:pPr>
      <w:proofErr w:type="spellStart"/>
      <w:r w:rsidRPr="00E27BD0">
        <w:rPr>
          <w:rStyle w:val="Strong"/>
          <w:rFonts w:ascii="Times New Roman" w:hAnsi="Times New Roman" w:cs="Times New Roman"/>
          <w:color w:val="221F20"/>
          <w:spacing w:val="5"/>
          <w:sz w:val="26"/>
          <w:szCs w:val="26"/>
          <w:bdr w:val="none" w:sz="0" w:space="0" w:color="auto" w:frame="1"/>
          <w:lang w:val="vi-VN"/>
        </w:rPr>
        <w:t>Web</w:t>
      </w:r>
      <w:proofErr w:type="spellEnd"/>
      <w:r w:rsidRPr="00E27BD0">
        <w:rPr>
          <w:rStyle w:val="Strong"/>
          <w:rFonts w:ascii="Times New Roman" w:hAnsi="Times New Roman" w:cs="Times New Roman"/>
          <w:color w:val="221F20"/>
          <w:spacing w:val="5"/>
          <w:sz w:val="26"/>
          <w:szCs w:val="26"/>
          <w:bdr w:val="none" w:sz="0" w:space="0" w:color="auto" w:frame="1"/>
          <w:lang w:val="vi-VN"/>
        </w:rPr>
        <w:t xml:space="preserve"> API</w:t>
      </w:r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: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Là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hệ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thống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API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được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sử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dụng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trong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các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hệ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thống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website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,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chẳng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hạn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: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Google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,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Facebook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…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Hầu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hết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các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website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đều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cung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cấp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hệ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thống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API cho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phép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lastRenderedPageBreak/>
        <w:t>bạn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kết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nối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,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lấy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dữ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liệu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hoặc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cập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nhật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cơ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sở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dữ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liệu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. Đa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số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Web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API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được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thiết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kế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theo tiêu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chuẩn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 </w:t>
      </w:r>
      <w:proofErr w:type="spellStart"/>
      <w:r w:rsidR="000979AE">
        <w:fldChar w:fldCharType="begin"/>
      </w:r>
      <w:r w:rsidR="000979AE" w:rsidRPr="00C439ED">
        <w:rPr>
          <w:lang w:val="vi-VN"/>
          <w:rPrChange w:id="1754" w:author="Vermouth" w:date="2021-10-10T06:59:00Z">
            <w:rPr/>
          </w:rPrChange>
        </w:rPr>
        <w:instrText xml:space="preserve"> HYPERLINK "https://thietbitudong.com.vn/restful-api-la-gi/" \t "_blank" </w:instrText>
      </w:r>
      <w:r w:rsidR="000979AE">
        <w:fldChar w:fldCharType="separate"/>
      </w:r>
      <w:r w:rsidRPr="00E27BD0">
        <w:rPr>
          <w:rStyle w:val="Hyperlink"/>
          <w:rFonts w:ascii="Times New Roman" w:hAnsi="Times New Roman" w:cs="Times New Roman"/>
          <w:color w:val="EA1E30"/>
          <w:spacing w:val="5"/>
          <w:sz w:val="26"/>
          <w:szCs w:val="26"/>
          <w:bdr w:val="none" w:sz="0" w:space="0" w:color="auto" w:frame="1"/>
          <w:lang w:val="vi-VN"/>
        </w:rPr>
        <w:t>RESTful</w:t>
      </w:r>
      <w:proofErr w:type="spellEnd"/>
      <w:r w:rsidR="000979AE">
        <w:rPr>
          <w:rStyle w:val="Hyperlink"/>
          <w:rFonts w:ascii="Times New Roman" w:hAnsi="Times New Roman" w:cs="Times New Roman"/>
          <w:color w:val="EA1E30"/>
          <w:spacing w:val="5"/>
          <w:sz w:val="26"/>
          <w:szCs w:val="26"/>
          <w:bdr w:val="none" w:sz="0" w:space="0" w:color="auto" w:frame="1"/>
          <w:lang w:val="vi-VN"/>
        </w:rPr>
        <w:fldChar w:fldCharType="end"/>
      </w:r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.</w:t>
      </w:r>
    </w:p>
    <w:p w14:paraId="76CCE4AB" w14:textId="72FF74AE" w:rsidR="00E27BD0" w:rsidRPr="00E27BD0" w:rsidRDefault="00E27BD0" w:rsidP="00257EDD">
      <w:pPr>
        <w:pStyle w:val="ListParagraph"/>
        <w:numPr>
          <w:ilvl w:val="0"/>
          <w:numId w:val="8"/>
        </w:numPr>
        <w:shd w:val="clear" w:color="auto" w:fill="FFFFFF"/>
        <w:spacing w:after="0"/>
        <w:textAlignment w:val="baseline"/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</w:pPr>
      <w:r w:rsidRPr="00E27BD0">
        <w:rPr>
          <w:rStyle w:val="Strong"/>
          <w:rFonts w:ascii="Times New Roman" w:hAnsi="Times New Roman" w:cs="Times New Roman"/>
          <w:color w:val="221F20"/>
          <w:spacing w:val="5"/>
          <w:sz w:val="26"/>
          <w:szCs w:val="26"/>
          <w:bdr w:val="none" w:sz="0" w:space="0" w:color="auto" w:frame="1"/>
          <w:lang w:val="vi-VN"/>
        </w:rPr>
        <w:t xml:space="preserve">API trên </w:t>
      </w:r>
      <w:proofErr w:type="spellStart"/>
      <w:r w:rsidRPr="00E27BD0">
        <w:rPr>
          <w:rStyle w:val="Strong"/>
          <w:rFonts w:ascii="Times New Roman" w:hAnsi="Times New Roman" w:cs="Times New Roman"/>
          <w:color w:val="221F20"/>
          <w:spacing w:val="5"/>
          <w:sz w:val="26"/>
          <w:szCs w:val="26"/>
          <w:bdr w:val="none" w:sz="0" w:space="0" w:color="auto" w:frame="1"/>
          <w:lang w:val="vi-VN"/>
        </w:rPr>
        <w:t>hệ</w:t>
      </w:r>
      <w:proofErr w:type="spellEnd"/>
      <w:r w:rsidRPr="00E27BD0">
        <w:rPr>
          <w:rStyle w:val="Strong"/>
          <w:rFonts w:ascii="Times New Roman" w:hAnsi="Times New Roman" w:cs="Times New Roman"/>
          <w:color w:val="221F20"/>
          <w:spacing w:val="5"/>
          <w:sz w:val="26"/>
          <w:szCs w:val="26"/>
          <w:bdr w:val="none" w:sz="0" w:space="0" w:color="auto" w:frame="1"/>
          <w:lang w:val="vi-VN"/>
        </w:rPr>
        <w:t xml:space="preserve"> </w:t>
      </w:r>
      <w:proofErr w:type="spellStart"/>
      <w:r w:rsidRPr="00E27BD0">
        <w:rPr>
          <w:rStyle w:val="Strong"/>
          <w:rFonts w:ascii="Times New Roman" w:hAnsi="Times New Roman" w:cs="Times New Roman"/>
          <w:color w:val="221F20"/>
          <w:spacing w:val="5"/>
          <w:sz w:val="26"/>
          <w:szCs w:val="26"/>
          <w:bdr w:val="none" w:sz="0" w:space="0" w:color="auto" w:frame="1"/>
          <w:lang w:val="vi-VN"/>
        </w:rPr>
        <w:t>điều</w:t>
      </w:r>
      <w:proofErr w:type="spellEnd"/>
      <w:r w:rsidRPr="00E27BD0">
        <w:rPr>
          <w:rStyle w:val="Strong"/>
          <w:rFonts w:ascii="Times New Roman" w:hAnsi="Times New Roman" w:cs="Times New Roman"/>
          <w:color w:val="221F20"/>
          <w:spacing w:val="5"/>
          <w:sz w:val="26"/>
          <w:szCs w:val="26"/>
          <w:bdr w:val="none" w:sz="0" w:space="0" w:color="auto" w:frame="1"/>
          <w:lang w:val="vi-VN"/>
        </w:rPr>
        <w:t xml:space="preserve"> </w:t>
      </w:r>
      <w:proofErr w:type="spellStart"/>
      <w:r w:rsidRPr="00E27BD0">
        <w:rPr>
          <w:rStyle w:val="Strong"/>
          <w:rFonts w:ascii="Times New Roman" w:hAnsi="Times New Roman" w:cs="Times New Roman"/>
          <w:color w:val="221F20"/>
          <w:spacing w:val="5"/>
          <w:sz w:val="26"/>
          <w:szCs w:val="26"/>
          <w:bdr w:val="none" w:sz="0" w:space="0" w:color="auto" w:frame="1"/>
          <w:lang w:val="vi-VN"/>
        </w:rPr>
        <w:t>hành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: Windows hay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Linux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có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rất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nhiều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API.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Họ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cung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cấp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các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tài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liệu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API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là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đặc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tả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các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hàm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, phương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thức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cũng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như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các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giao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thức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kết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nối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.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Nó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giúp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 </w:t>
      </w:r>
      <w:proofErr w:type="spellStart"/>
      <w:r w:rsidR="000979AE">
        <w:fldChar w:fldCharType="begin"/>
      </w:r>
      <w:r w:rsidR="000979AE" w:rsidRPr="00C439ED">
        <w:rPr>
          <w:lang w:val="vi-VN"/>
          <w:rPrChange w:id="1755" w:author="Vermouth" w:date="2021-10-10T06:59:00Z">
            <w:rPr/>
          </w:rPrChange>
        </w:rPr>
        <w:instrText xml:space="preserve"> HYPERLINK "https://itviec.com/viec-lam-it/developer?utm_source=blogpost&amp;utm_medium=center_post&amp;utm_campaign=linktosite" \t "_blank" </w:instrText>
      </w:r>
      <w:r w:rsidR="000979AE">
        <w:fldChar w:fldCharType="separate"/>
      </w:r>
      <w:r w:rsidRPr="00E27BD0">
        <w:rPr>
          <w:rStyle w:val="Hyperlink"/>
          <w:rFonts w:ascii="Times New Roman" w:hAnsi="Times New Roman" w:cs="Times New Roman"/>
          <w:color w:val="EA1E30"/>
          <w:spacing w:val="5"/>
          <w:sz w:val="26"/>
          <w:szCs w:val="26"/>
          <w:bdr w:val="none" w:sz="0" w:space="0" w:color="auto" w:frame="1"/>
          <w:lang w:val="vi-VN"/>
        </w:rPr>
        <w:t>lập</w:t>
      </w:r>
      <w:proofErr w:type="spellEnd"/>
      <w:r w:rsidRPr="00E27BD0">
        <w:rPr>
          <w:rStyle w:val="Hyperlink"/>
          <w:rFonts w:ascii="Times New Roman" w:hAnsi="Times New Roman" w:cs="Times New Roman"/>
          <w:color w:val="EA1E30"/>
          <w:spacing w:val="5"/>
          <w:sz w:val="26"/>
          <w:szCs w:val="26"/>
          <w:bdr w:val="none" w:sz="0" w:space="0" w:color="auto" w:frame="1"/>
          <w:lang w:val="vi-VN"/>
        </w:rPr>
        <w:t xml:space="preserve"> </w:t>
      </w:r>
      <w:proofErr w:type="spellStart"/>
      <w:r w:rsidRPr="00E27BD0">
        <w:rPr>
          <w:rStyle w:val="Hyperlink"/>
          <w:rFonts w:ascii="Times New Roman" w:hAnsi="Times New Roman" w:cs="Times New Roman"/>
          <w:color w:val="EA1E30"/>
          <w:spacing w:val="5"/>
          <w:sz w:val="26"/>
          <w:szCs w:val="26"/>
          <w:bdr w:val="none" w:sz="0" w:space="0" w:color="auto" w:frame="1"/>
          <w:lang w:val="vi-VN"/>
        </w:rPr>
        <w:t>trình</w:t>
      </w:r>
      <w:proofErr w:type="spellEnd"/>
      <w:r w:rsidRPr="00E27BD0">
        <w:rPr>
          <w:rStyle w:val="Hyperlink"/>
          <w:rFonts w:ascii="Times New Roman" w:hAnsi="Times New Roman" w:cs="Times New Roman"/>
          <w:color w:val="EA1E30"/>
          <w:spacing w:val="5"/>
          <w:sz w:val="26"/>
          <w:szCs w:val="26"/>
          <w:bdr w:val="none" w:sz="0" w:space="0" w:color="auto" w:frame="1"/>
          <w:lang w:val="vi-VN"/>
        </w:rPr>
        <w:t xml:space="preserve"> viên</w:t>
      </w:r>
      <w:r w:rsidR="000979AE">
        <w:rPr>
          <w:rStyle w:val="Hyperlink"/>
          <w:rFonts w:ascii="Times New Roman" w:hAnsi="Times New Roman" w:cs="Times New Roman"/>
          <w:color w:val="EA1E30"/>
          <w:spacing w:val="5"/>
          <w:sz w:val="26"/>
          <w:szCs w:val="26"/>
          <w:bdr w:val="none" w:sz="0" w:space="0" w:color="auto" w:frame="1"/>
          <w:lang w:val="vi-VN"/>
        </w:rPr>
        <w:fldChar w:fldCharType="end"/>
      </w:r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 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có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thể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tạo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ra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các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phần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mềm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ứng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dụng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có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thể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tương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tác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trực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tiếp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với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hệ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điều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hành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.</w:t>
      </w:r>
    </w:p>
    <w:p w14:paraId="71685926" w14:textId="75CC7AFF" w:rsidR="00E27BD0" w:rsidRPr="0054253F" w:rsidRDefault="00E27BD0" w:rsidP="00257EDD">
      <w:pPr>
        <w:pStyle w:val="ListParagraph"/>
        <w:numPr>
          <w:ilvl w:val="0"/>
          <w:numId w:val="8"/>
        </w:numPr>
        <w:shd w:val="clear" w:color="auto" w:fill="FFFFFF"/>
        <w:spacing w:after="0"/>
        <w:textAlignment w:val="baseline"/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</w:pPr>
      <w:r w:rsidRPr="00E27BD0">
        <w:rPr>
          <w:rStyle w:val="Strong"/>
          <w:rFonts w:ascii="Times New Roman" w:hAnsi="Times New Roman" w:cs="Times New Roman"/>
          <w:color w:val="221F20"/>
          <w:spacing w:val="5"/>
          <w:sz w:val="26"/>
          <w:szCs w:val="26"/>
          <w:bdr w:val="none" w:sz="0" w:space="0" w:color="auto" w:frame="1"/>
          <w:lang w:val="vi-VN"/>
        </w:rPr>
        <w:t xml:space="preserve">API </w:t>
      </w:r>
      <w:proofErr w:type="spellStart"/>
      <w:r w:rsidRPr="00E27BD0">
        <w:rPr>
          <w:rStyle w:val="Strong"/>
          <w:rFonts w:ascii="Times New Roman" w:hAnsi="Times New Roman" w:cs="Times New Roman"/>
          <w:color w:val="221F20"/>
          <w:spacing w:val="5"/>
          <w:sz w:val="26"/>
          <w:szCs w:val="26"/>
          <w:bdr w:val="none" w:sz="0" w:space="0" w:color="auto" w:frame="1"/>
          <w:lang w:val="vi-VN"/>
        </w:rPr>
        <w:t>của</w:t>
      </w:r>
      <w:proofErr w:type="spellEnd"/>
      <w:r w:rsidRPr="00E27BD0">
        <w:rPr>
          <w:rStyle w:val="Strong"/>
          <w:rFonts w:ascii="Times New Roman" w:hAnsi="Times New Roman" w:cs="Times New Roman"/>
          <w:color w:val="221F20"/>
          <w:spacing w:val="5"/>
          <w:sz w:val="26"/>
          <w:szCs w:val="26"/>
          <w:bdr w:val="none" w:sz="0" w:space="0" w:color="auto" w:frame="1"/>
          <w:lang w:val="vi-VN"/>
        </w:rPr>
        <w:t xml:space="preserve"> thư </w:t>
      </w:r>
      <w:proofErr w:type="spellStart"/>
      <w:r w:rsidRPr="00E27BD0">
        <w:rPr>
          <w:rStyle w:val="Strong"/>
          <w:rFonts w:ascii="Times New Roman" w:hAnsi="Times New Roman" w:cs="Times New Roman"/>
          <w:color w:val="221F20"/>
          <w:spacing w:val="5"/>
          <w:sz w:val="26"/>
          <w:szCs w:val="26"/>
          <w:bdr w:val="none" w:sz="0" w:space="0" w:color="auto" w:frame="1"/>
          <w:lang w:val="vi-VN"/>
        </w:rPr>
        <w:t>viện</w:t>
      </w:r>
      <w:proofErr w:type="spellEnd"/>
      <w:r w:rsidRPr="00E27BD0">
        <w:rPr>
          <w:rStyle w:val="Strong"/>
          <w:rFonts w:ascii="Times New Roman" w:hAnsi="Times New Roman" w:cs="Times New Roman"/>
          <w:color w:val="221F20"/>
          <w:spacing w:val="5"/>
          <w:sz w:val="26"/>
          <w:szCs w:val="26"/>
          <w:bdr w:val="none" w:sz="0" w:space="0" w:color="auto" w:frame="1"/>
          <w:lang w:val="vi-VN"/>
        </w:rPr>
        <w:t xml:space="preserve"> </w:t>
      </w:r>
      <w:proofErr w:type="spellStart"/>
      <w:r w:rsidRPr="00E27BD0">
        <w:rPr>
          <w:rStyle w:val="Strong"/>
          <w:rFonts w:ascii="Times New Roman" w:hAnsi="Times New Roman" w:cs="Times New Roman"/>
          <w:color w:val="221F20"/>
          <w:spacing w:val="5"/>
          <w:sz w:val="26"/>
          <w:szCs w:val="26"/>
          <w:bdr w:val="none" w:sz="0" w:space="0" w:color="auto" w:frame="1"/>
          <w:lang w:val="vi-VN"/>
        </w:rPr>
        <w:t>phần</w:t>
      </w:r>
      <w:proofErr w:type="spellEnd"/>
      <w:r w:rsidRPr="00E27BD0">
        <w:rPr>
          <w:rStyle w:val="Strong"/>
          <w:rFonts w:ascii="Times New Roman" w:hAnsi="Times New Roman" w:cs="Times New Roman"/>
          <w:color w:val="221F20"/>
          <w:spacing w:val="5"/>
          <w:sz w:val="26"/>
          <w:szCs w:val="26"/>
          <w:bdr w:val="none" w:sz="0" w:space="0" w:color="auto" w:frame="1"/>
          <w:lang w:val="vi-VN"/>
        </w:rPr>
        <w:t xml:space="preserve"> </w:t>
      </w:r>
      <w:proofErr w:type="spellStart"/>
      <w:r w:rsidRPr="00E27BD0">
        <w:rPr>
          <w:rStyle w:val="Strong"/>
          <w:rFonts w:ascii="Times New Roman" w:hAnsi="Times New Roman" w:cs="Times New Roman"/>
          <w:color w:val="221F20"/>
          <w:spacing w:val="5"/>
          <w:sz w:val="26"/>
          <w:szCs w:val="26"/>
          <w:bdr w:val="none" w:sz="0" w:space="0" w:color="auto" w:frame="1"/>
          <w:lang w:val="vi-VN"/>
        </w:rPr>
        <w:t>mềm</w:t>
      </w:r>
      <w:proofErr w:type="spellEnd"/>
      <w:r w:rsidRPr="00E27BD0">
        <w:rPr>
          <w:rStyle w:val="Strong"/>
          <w:rFonts w:ascii="Times New Roman" w:hAnsi="Times New Roman" w:cs="Times New Roman"/>
          <w:color w:val="221F20"/>
          <w:spacing w:val="5"/>
          <w:sz w:val="26"/>
          <w:szCs w:val="26"/>
          <w:bdr w:val="none" w:sz="0" w:space="0" w:color="auto" w:frame="1"/>
          <w:lang w:val="vi-VN"/>
        </w:rPr>
        <w:t xml:space="preserve"> (</w:t>
      </w:r>
      <w:proofErr w:type="spellStart"/>
      <w:r w:rsidRPr="00E27BD0">
        <w:rPr>
          <w:rStyle w:val="Strong"/>
          <w:rFonts w:ascii="Times New Roman" w:hAnsi="Times New Roman" w:cs="Times New Roman"/>
          <w:color w:val="221F20"/>
          <w:spacing w:val="5"/>
          <w:sz w:val="26"/>
          <w:szCs w:val="26"/>
          <w:bdr w:val="none" w:sz="0" w:space="0" w:color="auto" w:frame="1"/>
          <w:lang w:val="vi-VN"/>
        </w:rPr>
        <w:t>framework</w:t>
      </w:r>
      <w:proofErr w:type="spellEnd"/>
      <w:r w:rsidRPr="00E27BD0">
        <w:rPr>
          <w:rStyle w:val="Strong"/>
          <w:rFonts w:ascii="Times New Roman" w:hAnsi="Times New Roman" w:cs="Times New Roman"/>
          <w:color w:val="221F20"/>
          <w:spacing w:val="5"/>
          <w:sz w:val="26"/>
          <w:szCs w:val="26"/>
          <w:bdr w:val="none" w:sz="0" w:space="0" w:color="auto" w:frame="1"/>
          <w:lang w:val="vi-VN"/>
        </w:rPr>
        <w:t>):</w:t>
      </w:r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 API mô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tả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và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quy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định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các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hành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động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mong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muốn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mà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các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thư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viện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cung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cấp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.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Một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API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có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thể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có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nhiều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cách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triển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khai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khác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nhau,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giúp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cho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một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chương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trình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viết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bằng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ngôn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ngữ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này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có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thể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sử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dụng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được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thư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viện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viết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bằng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ngôn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ngữ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 xml:space="preserve"> </w:t>
      </w:r>
      <w:proofErr w:type="spellStart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khác</w:t>
      </w:r>
      <w:proofErr w:type="spellEnd"/>
      <w:r w:rsidRPr="00E27BD0">
        <w:rPr>
          <w:rFonts w:ascii="Times New Roman" w:hAnsi="Times New Roman" w:cs="Times New Roman"/>
          <w:color w:val="221F20"/>
          <w:spacing w:val="5"/>
          <w:sz w:val="26"/>
          <w:szCs w:val="26"/>
          <w:lang w:val="vi-VN"/>
        </w:rPr>
        <w:t>.</w:t>
      </w:r>
    </w:p>
    <w:p w14:paraId="5C2C3FB0" w14:textId="04A353A6" w:rsidR="00D0213F" w:rsidRDefault="00D0213F" w:rsidP="006A23A2">
      <w:pPr>
        <w:pStyle w:val="Heading1"/>
        <w:numPr>
          <w:ilvl w:val="0"/>
          <w:numId w:val="3"/>
        </w:numPr>
        <w:spacing w:before="120" w:after="120" w:line="20" w:lineRule="atLeast"/>
        <w:ind w:left="0" w:firstLine="0"/>
        <w:rPr>
          <w:rFonts w:ascii="Times New Roman" w:hAnsi="Times New Roman" w:cs="Times New Roman"/>
          <w:b/>
          <w:sz w:val="26"/>
          <w:szCs w:val="26"/>
          <w:lang w:val="vi-VN"/>
        </w:rPr>
      </w:pPr>
      <w:bookmarkStart w:id="1756" w:name="_Toc84748370"/>
      <w:r w:rsidRPr="00D0213F">
        <w:rPr>
          <w:rFonts w:ascii="Times New Roman" w:hAnsi="Times New Roman" w:cs="Times New Roman"/>
          <w:b/>
          <w:sz w:val="26"/>
          <w:szCs w:val="26"/>
          <w:lang w:val="vi-VN"/>
        </w:rPr>
        <w:t>TỔNG QUAN VỀ DỰ ÁN XÂY DỰNG WEBSITE BÁN HÀNG VÀ QUẢN LÝ SẢN PHẨM VỚI API</w:t>
      </w:r>
      <w:bookmarkEnd w:id="1756"/>
    </w:p>
    <w:p w14:paraId="306994AB" w14:textId="2B48A76B" w:rsidR="00CD5966" w:rsidRPr="00CD5966" w:rsidRDefault="006B0D32">
      <w:pPr>
        <w:pStyle w:val="Heading3"/>
        <w:numPr>
          <w:ilvl w:val="0"/>
          <w:numId w:val="19"/>
        </w:numPr>
        <w:spacing w:line="360" w:lineRule="auto"/>
        <w:rPr>
          <w:rPrChange w:id="1757" w:author="Vermouth" w:date="2021-10-10T07:48:00Z">
            <w:rPr>
              <w:rStyle w:val="Hyperlink"/>
              <w:rFonts w:ascii="Times New Roman" w:hAnsi="Times New Roman" w:cs="Times New Roman"/>
              <w:color w:val="1F3763" w:themeColor="accent1" w:themeShade="7F"/>
              <w:sz w:val="26"/>
              <w:szCs w:val="26"/>
              <w:u w:val="none"/>
              <w:lang w:val="vi-VN"/>
            </w:rPr>
          </w:rPrChange>
        </w:rPr>
      </w:pPr>
      <w:bookmarkStart w:id="1758" w:name="_Toc84748371"/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Khởi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đầu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dự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án</w:t>
      </w:r>
      <w:proofErr w:type="spellEnd"/>
      <w:r w:rsidR="002F409B" w:rsidRPr="00677717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vi-VN"/>
        </w:rPr>
        <w:t>:</w:t>
      </w:r>
      <w:bookmarkEnd w:id="1758"/>
    </w:p>
    <w:p w14:paraId="4980F176" w14:textId="30B0920E" w:rsidR="00D71ABC" w:rsidRPr="00CD5966" w:rsidDel="00CD5966" w:rsidRDefault="00CD5966" w:rsidP="00493535">
      <w:pPr>
        <w:pStyle w:val="Caption"/>
        <w:jc w:val="center"/>
        <w:rPr>
          <w:del w:id="1759" w:author="Vermouth" w:date="2021-10-10T07:47:00Z"/>
          <w:rFonts w:ascii="Times New Roman" w:hAnsi="Times New Roman" w:cs="Times New Roman"/>
          <w:i w:val="0"/>
          <w:iCs w:val="0"/>
          <w:color w:val="auto"/>
          <w:sz w:val="26"/>
          <w:szCs w:val="26"/>
          <w:lang w:val="vi-VN"/>
        </w:rPr>
      </w:pPr>
      <w:bookmarkStart w:id="1760" w:name="_Toc84748372"/>
      <w:r>
        <w:rPr>
          <w:i w:val="0"/>
          <w:iCs w:val="0"/>
          <w:noProof/>
        </w:rPr>
        <w:drawing>
          <wp:anchor distT="0" distB="0" distL="114300" distR="114300" simplePos="0" relativeHeight="251657728" behindDoc="0" locked="0" layoutInCell="1" allowOverlap="1" wp14:anchorId="2C1D373D" wp14:editId="283F6BD2">
            <wp:simplePos x="0" y="0"/>
            <wp:positionH relativeFrom="column">
              <wp:posOffset>2237105</wp:posOffset>
            </wp:positionH>
            <wp:positionV relativeFrom="paragraph">
              <wp:posOffset>573462</wp:posOffset>
            </wp:positionV>
            <wp:extent cx="1645920" cy="1525905"/>
            <wp:effectExtent l="0" t="0" r="0" b="0"/>
            <wp:wrapTopAndBottom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760"/>
      <w:del w:id="1761" w:author="Vermouth" w:date="2021-10-10T07:47:00Z">
        <w:r w:rsidR="00493535" w:rsidRPr="000512EB" w:rsidDel="00CD5966">
          <w:rPr>
            <w:rFonts w:ascii="Times New Roman" w:hAnsi="Times New Roman" w:cs="Times New Roman"/>
            <w:color w:val="auto"/>
            <w:sz w:val="26"/>
            <w:szCs w:val="26"/>
            <w:lang w:val="vi-VN"/>
          </w:rPr>
          <w:delText xml:space="preserve">Hình </w:delText>
        </w:r>
      </w:del>
      <w:del w:id="1762" w:author="Vermouth" w:date="2021-10-10T03:59:00Z">
        <w:r w:rsidR="00A3501C" w:rsidDel="00013720">
          <w:rPr>
            <w:rFonts w:ascii="Times New Roman" w:hAnsi="Times New Roman" w:cs="Times New Roman"/>
            <w:i w:val="0"/>
            <w:iCs w:val="0"/>
            <w:sz w:val="26"/>
            <w:szCs w:val="26"/>
            <w:lang w:val="vi-VN"/>
          </w:rPr>
          <w:fldChar w:fldCharType="begin"/>
        </w:r>
        <w:r w:rsidR="00A3501C" w:rsidDel="00013720">
          <w:rPr>
            <w:rFonts w:ascii="Times New Roman" w:hAnsi="Times New Roman" w:cs="Times New Roman"/>
            <w:color w:val="auto"/>
            <w:sz w:val="26"/>
            <w:szCs w:val="26"/>
            <w:lang w:val="vi-VN"/>
          </w:rPr>
          <w:delInstrText xml:space="preserve"> STYLEREF 1 \s </w:delInstrText>
        </w:r>
        <w:r w:rsidR="00A3501C" w:rsidDel="00013720">
          <w:rPr>
            <w:rFonts w:ascii="Times New Roman" w:hAnsi="Times New Roman" w:cs="Times New Roman"/>
            <w:i w:val="0"/>
            <w:iCs w:val="0"/>
            <w:sz w:val="26"/>
            <w:szCs w:val="26"/>
            <w:lang w:val="vi-VN"/>
          </w:rPr>
          <w:fldChar w:fldCharType="separate"/>
        </w:r>
        <w:r w:rsidR="00A3501C" w:rsidDel="00013720">
          <w:rPr>
            <w:rFonts w:ascii="Times New Roman" w:hAnsi="Times New Roman" w:cs="Times New Roman"/>
            <w:noProof/>
            <w:color w:val="auto"/>
            <w:sz w:val="26"/>
            <w:szCs w:val="26"/>
            <w:lang w:val="vi-VN"/>
          </w:rPr>
          <w:delText>3</w:delText>
        </w:r>
        <w:r w:rsidR="00A3501C" w:rsidDel="00013720">
          <w:rPr>
            <w:rFonts w:ascii="Times New Roman" w:hAnsi="Times New Roman" w:cs="Times New Roman"/>
            <w:i w:val="0"/>
            <w:iCs w:val="0"/>
            <w:sz w:val="26"/>
            <w:szCs w:val="26"/>
            <w:lang w:val="vi-VN"/>
          </w:rPr>
          <w:fldChar w:fldCharType="end"/>
        </w:r>
        <w:r w:rsidR="00A3501C" w:rsidDel="00013720">
          <w:rPr>
            <w:rFonts w:ascii="Times New Roman" w:hAnsi="Times New Roman" w:cs="Times New Roman"/>
            <w:color w:val="auto"/>
            <w:sz w:val="26"/>
            <w:szCs w:val="26"/>
            <w:lang w:val="vi-VN"/>
          </w:rPr>
          <w:delText>.</w:delText>
        </w:r>
        <w:r w:rsidR="00A3501C" w:rsidDel="00013720">
          <w:rPr>
            <w:rFonts w:ascii="Times New Roman" w:hAnsi="Times New Roman" w:cs="Times New Roman"/>
            <w:i w:val="0"/>
            <w:iCs w:val="0"/>
            <w:sz w:val="26"/>
            <w:szCs w:val="26"/>
            <w:lang w:val="vi-VN"/>
          </w:rPr>
          <w:fldChar w:fldCharType="begin"/>
        </w:r>
        <w:r w:rsidR="00A3501C" w:rsidDel="00013720">
          <w:rPr>
            <w:rFonts w:ascii="Times New Roman" w:hAnsi="Times New Roman" w:cs="Times New Roman"/>
            <w:color w:val="auto"/>
            <w:sz w:val="26"/>
            <w:szCs w:val="26"/>
            <w:lang w:val="vi-VN"/>
          </w:rPr>
          <w:delInstrText xml:space="preserve"> SEQ Hình \* ARABIC \s 1 </w:delInstrText>
        </w:r>
        <w:r w:rsidR="00A3501C" w:rsidDel="00013720">
          <w:rPr>
            <w:rFonts w:ascii="Times New Roman" w:hAnsi="Times New Roman" w:cs="Times New Roman"/>
            <w:i w:val="0"/>
            <w:iCs w:val="0"/>
            <w:sz w:val="26"/>
            <w:szCs w:val="26"/>
            <w:lang w:val="vi-VN"/>
          </w:rPr>
          <w:fldChar w:fldCharType="separate"/>
        </w:r>
        <w:r w:rsidR="00A3501C" w:rsidDel="00013720">
          <w:rPr>
            <w:rFonts w:ascii="Times New Roman" w:hAnsi="Times New Roman" w:cs="Times New Roman"/>
            <w:noProof/>
            <w:color w:val="auto"/>
            <w:sz w:val="26"/>
            <w:szCs w:val="26"/>
            <w:lang w:val="vi-VN"/>
          </w:rPr>
          <w:delText>1</w:delText>
        </w:r>
        <w:r w:rsidR="00A3501C" w:rsidDel="00013720">
          <w:rPr>
            <w:rFonts w:ascii="Times New Roman" w:hAnsi="Times New Roman" w:cs="Times New Roman"/>
            <w:i w:val="0"/>
            <w:iCs w:val="0"/>
            <w:sz w:val="26"/>
            <w:szCs w:val="26"/>
            <w:lang w:val="vi-VN"/>
          </w:rPr>
          <w:fldChar w:fldCharType="end"/>
        </w:r>
      </w:del>
      <w:del w:id="1763" w:author="Vermouth" w:date="2021-10-10T07:47:00Z">
        <w:r w:rsidR="00493535" w:rsidRPr="000512EB" w:rsidDel="00CD5966">
          <w:rPr>
            <w:rFonts w:ascii="Times New Roman" w:hAnsi="Times New Roman" w:cs="Times New Roman"/>
            <w:color w:val="auto"/>
            <w:sz w:val="26"/>
            <w:szCs w:val="26"/>
            <w:lang w:val="vi-VN"/>
          </w:rPr>
          <w:delText xml:space="preserve"> </w:delText>
        </w:r>
      </w:del>
      <w:del w:id="1764" w:author="Vermouth" w:date="2021-10-10T07:46:00Z">
        <w:r w:rsidR="00493535" w:rsidRPr="000512EB" w:rsidDel="00CD5966">
          <w:rPr>
            <w:rFonts w:ascii="Times New Roman" w:hAnsi="Times New Roman" w:cs="Times New Roman"/>
            <w:color w:val="auto"/>
            <w:sz w:val="26"/>
            <w:szCs w:val="26"/>
            <w:lang w:val="vi-VN"/>
          </w:rPr>
          <w:delText>Sơ đồ thư mục</w:delText>
        </w:r>
      </w:del>
    </w:p>
    <w:p w14:paraId="3AAC5143" w14:textId="4F3BE31D" w:rsidR="00CD5966" w:rsidRPr="00CD5966" w:rsidRDefault="008D7F41">
      <w:pPr>
        <w:pStyle w:val="Heading3"/>
        <w:numPr>
          <w:ilvl w:val="0"/>
          <w:numId w:val="34"/>
        </w:numPr>
        <w:spacing w:line="360" w:lineRule="auto"/>
        <w:rPr>
          <w:ins w:id="1765" w:author="Vermouth" w:date="2021-10-10T07:46:00Z"/>
          <w:lang w:val="vi-VN"/>
        </w:rPr>
      </w:pPr>
      <w:bookmarkStart w:id="1766" w:name="_Toc84748373"/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Cơ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cấu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thư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mục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:</w:t>
      </w:r>
      <w:bookmarkEnd w:id="1766"/>
      <w:r w:rsidR="006B0D32" w:rsidRPr="00FA72FF">
        <w:rPr>
          <w:lang w:val="vi-VN"/>
        </w:rPr>
        <w:tab/>
      </w:r>
    </w:p>
    <w:p w14:paraId="6EF94C95" w14:textId="28DFE713" w:rsidR="00CD5966" w:rsidRDefault="00CD5966" w:rsidP="00CD5966">
      <w:pPr>
        <w:pStyle w:val="Caption"/>
        <w:jc w:val="center"/>
        <w:rPr>
          <w:ins w:id="1767" w:author="Vermouth" w:date="2021-10-10T07:49:00Z"/>
          <w:rFonts w:ascii="Times New Roman" w:hAnsi="Times New Roman" w:cs="Times New Roman"/>
          <w:color w:val="auto"/>
          <w:sz w:val="26"/>
          <w:szCs w:val="26"/>
          <w:lang w:val="vi-VN"/>
        </w:rPr>
      </w:pPr>
      <w:bookmarkStart w:id="1768" w:name="_Toc84753644"/>
      <w:proofErr w:type="spellStart"/>
      <w:ins w:id="1769" w:author="Vermouth" w:date="2021-10-10T07:47:00Z">
        <w:r w:rsidRPr="000512EB">
          <w:rPr>
            <w:rFonts w:ascii="Times New Roman" w:hAnsi="Times New Roman" w:cs="Times New Roman"/>
            <w:color w:val="auto"/>
            <w:sz w:val="26"/>
            <w:szCs w:val="26"/>
            <w:lang w:val="vi-VN"/>
          </w:rPr>
          <w:t>Hình</w:t>
        </w:r>
        <w:proofErr w:type="spellEnd"/>
        <w:r w:rsidRPr="000512EB">
          <w:rPr>
            <w:rFonts w:ascii="Times New Roman" w:hAnsi="Times New Roman" w:cs="Times New Roman"/>
            <w:color w:val="auto"/>
            <w:sz w:val="26"/>
            <w:szCs w:val="26"/>
            <w:lang w:val="vi-VN"/>
          </w:rPr>
          <w:t xml:space="preserve"> </w:t>
        </w:r>
        <w:r>
          <w:rPr>
            <w:rFonts w:ascii="Times New Roman" w:hAnsi="Times New Roman" w:cs="Times New Roman"/>
            <w:color w:val="auto"/>
            <w:sz w:val="26"/>
            <w:szCs w:val="26"/>
            <w:lang w:val="vi-VN"/>
          </w:rPr>
          <w:fldChar w:fldCharType="begin"/>
        </w:r>
        <w:r>
          <w:rPr>
            <w:rFonts w:ascii="Times New Roman" w:hAnsi="Times New Roman" w:cs="Times New Roman"/>
            <w:color w:val="auto"/>
            <w:sz w:val="26"/>
            <w:szCs w:val="26"/>
            <w:lang w:val="vi-VN"/>
          </w:rPr>
          <w:instrText xml:space="preserve"> STYLEREF 1 \s </w:instrText>
        </w:r>
        <w:r>
          <w:rPr>
            <w:rFonts w:ascii="Times New Roman" w:hAnsi="Times New Roman" w:cs="Times New Roman"/>
            <w:color w:val="auto"/>
            <w:sz w:val="26"/>
            <w:szCs w:val="26"/>
            <w:lang w:val="vi-VN"/>
          </w:rPr>
          <w:fldChar w:fldCharType="separate"/>
        </w:r>
        <w:r>
          <w:rPr>
            <w:rFonts w:ascii="Times New Roman" w:hAnsi="Times New Roman" w:cs="Times New Roman"/>
            <w:noProof/>
            <w:color w:val="auto"/>
            <w:sz w:val="26"/>
            <w:szCs w:val="26"/>
            <w:lang w:val="vi-VN"/>
          </w:rPr>
          <w:t>3</w:t>
        </w:r>
        <w:r>
          <w:rPr>
            <w:rFonts w:ascii="Times New Roman" w:hAnsi="Times New Roman" w:cs="Times New Roman"/>
            <w:color w:val="auto"/>
            <w:sz w:val="26"/>
            <w:szCs w:val="26"/>
            <w:lang w:val="vi-VN"/>
          </w:rPr>
          <w:fldChar w:fldCharType="end"/>
        </w:r>
        <w:r>
          <w:rPr>
            <w:rFonts w:ascii="Times New Roman" w:hAnsi="Times New Roman" w:cs="Times New Roman"/>
            <w:color w:val="auto"/>
            <w:sz w:val="26"/>
            <w:szCs w:val="26"/>
            <w:lang w:val="vi-VN"/>
          </w:rPr>
          <w:t>.</w:t>
        </w:r>
        <w:r>
          <w:rPr>
            <w:rFonts w:ascii="Times New Roman" w:hAnsi="Times New Roman" w:cs="Times New Roman"/>
            <w:color w:val="auto"/>
            <w:sz w:val="26"/>
            <w:szCs w:val="26"/>
            <w:lang w:val="vi-VN"/>
          </w:rPr>
          <w:fldChar w:fldCharType="begin"/>
        </w:r>
        <w:r>
          <w:rPr>
            <w:rFonts w:ascii="Times New Roman" w:hAnsi="Times New Roman" w:cs="Times New Roman"/>
            <w:color w:val="auto"/>
            <w:sz w:val="26"/>
            <w:szCs w:val="26"/>
            <w:lang w:val="vi-VN"/>
          </w:rPr>
          <w:instrText xml:space="preserve"> SEQ Hình \* ARABIC \s 1 </w:instrText>
        </w:r>
        <w:r>
          <w:rPr>
            <w:rFonts w:ascii="Times New Roman" w:hAnsi="Times New Roman" w:cs="Times New Roman"/>
            <w:color w:val="auto"/>
            <w:sz w:val="26"/>
            <w:szCs w:val="26"/>
            <w:lang w:val="vi-VN"/>
          </w:rPr>
          <w:fldChar w:fldCharType="separate"/>
        </w:r>
        <w:r>
          <w:rPr>
            <w:rFonts w:ascii="Times New Roman" w:hAnsi="Times New Roman" w:cs="Times New Roman"/>
            <w:noProof/>
            <w:color w:val="auto"/>
            <w:sz w:val="26"/>
            <w:szCs w:val="26"/>
            <w:lang w:val="vi-VN"/>
          </w:rPr>
          <w:t>1</w:t>
        </w:r>
        <w:r>
          <w:rPr>
            <w:rFonts w:ascii="Times New Roman" w:hAnsi="Times New Roman" w:cs="Times New Roman"/>
            <w:color w:val="auto"/>
            <w:sz w:val="26"/>
            <w:szCs w:val="26"/>
            <w:lang w:val="vi-VN"/>
          </w:rPr>
          <w:fldChar w:fldCharType="end"/>
        </w:r>
        <w:r w:rsidRPr="000512EB">
          <w:rPr>
            <w:rFonts w:ascii="Times New Roman" w:hAnsi="Times New Roman" w:cs="Times New Roman"/>
            <w:color w:val="auto"/>
            <w:sz w:val="26"/>
            <w:szCs w:val="26"/>
            <w:lang w:val="vi-VN"/>
          </w:rPr>
          <w:t xml:space="preserve"> </w:t>
        </w:r>
        <w:r w:rsidRPr="00064FA3">
          <w:rPr>
            <w:rFonts w:ascii="Times New Roman" w:hAnsi="Times New Roman" w:cs="Times New Roman"/>
            <w:color w:val="auto"/>
            <w:sz w:val="26"/>
            <w:szCs w:val="26"/>
            <w:lang w:val="vi-VN"/>
          </w:rPr>
          <w:t xml:space="preserve">Sơ </w:t>
        </w:r>
        <w:proofErr w:type="spellStart"/>
        <w:r w:rsidRPr="00064FA3">
          <w:rPr>
            <w:rFonts w:ascii="Times New Roman" w:hAnsi="Times New Roman" w:cs="Times New Roman"/>
            <w:color w:val="auto"/>
            <w:sz w:val="26"/>
            <w:szCs w:val="26"/>
            <w:lang w:val="vi-VN"/>
          </w:rPr>
          <w:t>đồ</w:t>
        </w:r>
        <w:proofErr w:type="spellEnd"/>
        <w:r w:rsidRPr="00064FA3">
          <w:rPr>
            <w:rFonts w:ascii="Times New Roman" w:hAnsi="Times New Roman" w:cs="Times New Roman"/>
            <w:color w:val="auto"/>
            <w:sz w:val="26"/>
            <w:szCs w:val="26"/>
            <w:lang w:val="vi-VN"/>
          </w:rPr>
          <w:t xml:space="preserve"> thư </w:t>
        </w:r>
        <w:proofErr w:type="spellStart"/>
        <w:r w:rsidRPr="00064FA3">
          <w:rPr>
            <w:rFonts w:ascii="Times New Roman" w:hAnsi="Times New Roman" w:cs="Times New Roman"/>
            <w:color w:val="auto"/>
            <w:sz w:val="26"/>
            <w:szCs w:val="26"/>
            <w:lang w:val="vi-VN"/>
          </w:rPr>
          <w:t>mục</w:t>
        </w:r>
      </w:ins>
      <w:bookmarkEnd w:id="1768"/>
      <w:proofErr w:type="spellEnd"/>
    </w:p>
    <w:p w14:paraId="57C85A25" w14:textId="3C372392" w:rsidR="00CD5966" w:rsidRDefault="00CD5966" w:rsidP="00CD5966">
      <w:pPr>
        <w:rPr>
          <w:ins w:id="1770" w:author="Vermouth" w:date="2021-10-10T07:49:00Z"/>
          <w:lang w:val="vi-VN"/>
        </w:rPr>
      </w:pPr>
    </w:p>
    <w:p w14:paraId="2A5C619F" w14:textId="77777777" w:rsidR="00CD5966" w:rsidRPr="00CD5966" w:rsidRDefault="00CD5966">
      <w:pPr>
        <w:rPr>
          <w:lang w:val="vi-VN"/>
          <w:rPrChange w:id="1771" w:author="Vermouth" w:date="2021-10-10T07:49:00Z">
            <w:rPr>
              <w:rFonts w:ascii="Times New Roman" w:hAnsi="Times New Roman" w:cs="Times New Roman"/>
              <w:sz w:val="26"/>
              <w:szCs w:val="26"/>
              <w:lang w:val="vi-VN"/>
            </w:rPr>
          </w:rPrChange>
        </w:rPr>
        <w:pPrChange w:id="1772" w:author="Vermouth" w:date="2021-10-10T07:49:00Z">
          <w:pPr>
            <w:pStyle w:val="Heading3"/>
            <w:numPr>
              <w:numId w:val="34"/>
            </w:numPr>
            <w:spacing w:line="360" w:lineRule="auto"/>
            <w:ind w:hanging="360"/>
          </w:pPr>
        </w:pPrChange>
      </w:pPr>
    </w:p>
    <w:p w14:paraId="2130DE69" w14:textId="2226600F" w:rsidR="00677717" w:rsidRPr="00CB678C" w:rsidRDefault="00677717" w:rsidP="000034DE">
      <w:pPr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B678C">
        <w:rPr>
          <w:rFonts w:ascii="Times New Roman" w:hAnsi="Times New Roman" w:cs="Times New Roman"/>
          <w:b/>
          <w:bCs/>
          <w:sz w:val="26"/>
          <w:szCs w:val="26"/>
        </w:rPr>
        <w:t>Dist</w:t>
      </w:r>
      <w:proofErr w:type="spellEnd"/>
      <w:r w:rsidRPr="00CB678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CB678C">
        <w:rPr>
          <w:rFonts w:ascii="Times New Roman" w:hAnsi="Times New Roman" w:cs="Times New Roman"/>
          <w:sz w:val="26"/>
          <w:szCs w:val="26"/>
        </w:rPr>
        <w:t>:</w:t>
      </w:r>
      <w:proofErr w:type="gramEnd"/>
      <w:r w:rsidRPr="00CB678C">
        <w:rPr>
          <w:rFonts w:ascii="Times New Roman" w:hAnsi="Times New Roman" w:cs="Times New Roman"/>
          <w:sz w:val="26"/>
          <w:szCs w:val="26"/>
        </w:rPr>
        <w:t xml:space="preserve"> Thư </w:t>
      </w:r>
      <w:proofErr w:type="spellStart"/>
      <w:r w:rsidRPr="00CB678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B67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78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CB67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78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B678C">
        <w:rPr>
          <w:rFonts w:ascii="Times New Roman" w:hAnsi="Times New Roman" w:cs="Times New Roman"/>
          <w:sz w:val="26"/>
          <w:szCs w:val="26"/>
        </w:rPr>
        <w:t xml:space="preserve"> build ra </w:t>
      </w:r>
      <w:proofErr w:type="spellStart"/>
      <w:r w:rsidRPr="00CB678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B67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78C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B678C">
        <w:rPr>
          <w:rFonts w:ascii="Times New Roman" w:hAnsi="Times New Roman" w:cs="Times New Roman"/>
          <w:sz w:val="26"/>
          <w:szCs w:val="26"/>
        </w:rPr>
        <w:t xml:space="preserve"> Webpack.</w:t>
      </w:r>
    </w:p>
    <w:p w14:paraId="521FE489" w14:textId="3074DD3A" w:rsidR="00677717" w:rsidRPr="00CB678C" w:rsidRDefault="00677717" w:rsidP="000034DE">
      <w:pPr>
        <w:ind w:left="720"/>
        <w:rPr>
          <w:rFonts w:ascii="Times New Roman" w:hAnsi="Times New Roman" w:cs="Times New Roman"/>
          <w:sz w:val="26"/>
          <w:szCs w:val="26"/>
        </w:rPr>
      </w:pPr>
      <w:r w:rsidRPr="00CB678C">
        <w:rPr>
          <w:rFonts w:ascii="Times New Roman" w:hAnsi="Times New Roman" w:cs="Times New Roman"/>
          <w:b/>
          <w:bCs/>
          <w:sz w:val="26"/>
          <w:szCs w:val="26"/>
        </w:rPr>
        <w:t xml:space="preserve">Products – </w:t>
      </w:r>
      <w:proofErr w:type="spellStart"/>
      <w:proofErr w:type="gramStart"/>
      <w:r w:rsidRPr="00CB678C">
        <w:rPr>
          <w:rFonts w:ascii="Times New Roman" w:hAnsi="Times New Roman" w:cs="Times New Roman"/>
          <w:b/>
          <w:bCs/>
          <w:sz w:val="26"/>
          <w:szCs w:val="26"/>
        </w:rPr>
        <w:t>api</w:t>
      </w:r>
      <w:proofErr w:type="spellEnd"/>
      <w:r w:rsidRPr="00CB678C">
        <w:rPr>
          <w:rFonts w:ascii="Times New Roman" w:hAnsi="Times New Roman" w:cs="Times New Roman"/>
          <w:b/>
          <w:bCs/>
          <w:sz w:val="26"/>
          <w:szCs w:val="26"/>
        </w:rPr>
        <w:t xml:space="preserve"> :</w:t>
      </w:r>
      <w:proofErr w:type="gramEnd"/>
      <w:r w:rsidRPr="00CB678C">
        <w:rPr>
          <w:rFonts w:ascii="Times New Roman" w:hAnsi="Times New Roman" w:cs="Times New Roman"/>
          <w:sz w:val="26"/>
          <w:szCs w:val="26"/>
        </w:rPr>
        <w:t xml:space="preserve"> Thư </w:t>
      </w:r>
      <w:proofErr w:type="spellStart"/>
      <w:r w:rsidRPr="00CB678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B67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78C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CB67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7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B67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78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B67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78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B67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78C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CB67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78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B67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78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B67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78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B678C">
        <w:rPr>
          <w:rFonts w:ascii="Times New Roman" w:hAnsi="Times New Roman" w:cs="Times New Roman"/>
          <w:sz w:val="26"/>
          <w:szCs w:val="26"/>
        </w:rPr>
        <w:t>.</w:t>
      </w:r>
    </w:p>
    <w:p w14:paraId="581C7418" w14:textId="6952189B" w:rsidR="00677717" w:rsidRDefault="00677717" w:rsidP="000034DE">
      <w:pPr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B678C">
        <w:rPr>
          <w:rFonts w:ascii="Times New Roman" w:hAnsi="Times New Roman" w:cs="Times New Roman"/>
          <w:b/>
          <w:bCs/>
          <w:sz w:val="26"/>
          <w:szCs w:val="26"/>
        </w:rPr>
        <w:t>Src</w:t>
      </w:r>
      <w:proofErr w:type="spellEnd"/>
      <w:r w:rsidRPr="00CB678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CB678C">
        <w:rPr>
          <w:rFonts w:ascii="Times New Roman" w:hAnsi="Times New Roman" w:cs="Times New Roman"/>
          <w:sz w:val="26"/>
          <w:szCs w:val="26"/>
        </w:rPr>
        <w:t>:</w:t>
      </w:r>
      <w:proofErr w:type="gramEnd"/>
      <w:r w:rsidRPr="00CB67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78C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CB67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78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B67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78C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CB67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78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B678C">
        <w:rPr>
          <w:rFonts w:ascii="Times New Roman" w:hAnsi="Times New Roman" w:cs="Times New Roman"/>
          <w:sz w:val="26"/>
          <w:szCs w:val="26"/>
        </w:rPr>
        <w:t xml:space="preserve"> code </w:t>
      </w:r>
      <w:proofErr w:type="spellStart"/>
      <w:r w:rsidRPr="00CB678C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CB67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78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B67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78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B67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78C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B67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78C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CB678C">
        <w:rPr>
          <w:rFonts w:ascii="Times New Roman" w:hAnsi="Times New Roman" w:cs="Times New Roman"/>
          <w:sz w:val="26"/>
          <w:szCs w:val="26"/>
        </w:rPr>
        <w:t>.</w:t>
      </w:r>
    </w:p>
    <w:p w14:paraId="3DF843E7" w14:textId="3B2672C9" w:rsidR="000512EB" w:rsidRDefault="005E7651" w:rsidP="000512EB">
      <w:pPr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CB678C">
        <w:rPr>
          <w:rFonts w:ascii="Times New Roman" w:hAnsi="Times New Roman" w:cs="Times New Roman"/>
          <w:b/>
          <w:bCs/>
          <w:sz w:val="26"/>
          <w:szCs w:val="26"/>
        </w:rPr>
        <w:t>Babelrc</w:t>
      </w:r>
      <w:proofErr w:type="spellEnd"/>
      <w:r w:rsidRPr="00CB678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B678C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CB678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gramStart"/>
      <w:r w:rsidRPr="00CB678C">
        <w:rPr>
          <w:rFonts w:ascii="Times New Roman" w:hAnsi="Times New Roman" w:cs="Times New Roman"/>
          <w:b/>
          <w:bCs/>
          <w:sz w:val="26"/>
          <w:szCs w:val="26"/>
        </w:rPr>
        <w:t>Webpack.config.js :</w:t>
      </w:r>
      <w:proofErr w:type="gramEnd"/>
      <w:r w:rsidRPr="00CB67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78C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CB67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78C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CB67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78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B67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78C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B67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78C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CB678C">
        <w:rPr>
          <w:rFonts w:ascii="Times New Roman" w:hAnsi="Times New Roman" w:cs="Times New Roman"/>
          <w:sz w:val="26"/>
          <w:szCs w:val="26"/>
        </w:rPr>
        <w:t xml:space="preserve"> Webpack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2491E651" w14:textId="0D86E7F3" w:rsidR="000512EB" w:rsidRDefault="00F37FF2" w:rsidP="000512EB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Theme="majorHAnsi" w:hAnsiTheme="majorHAnsi" w:cstheme="majorBidi"/>
          <w:noProof/>
          <w:sz w:val="24"/>
          <w:szCs w:val="24"/>
        </w:rPr>
        <w:lastRenderedPageBreak/>
        <w:pict w14:anchorId="710E5DB5">
          <v:shape id="_x0000_s2133" type="#_x0000_t202" style="position:absolute;left:0;text-align:left;margin-left:149.35pt;margin-top:127.55pt;width:154.2pt;height:24.95pt;z-index:251664896;mso-position-horizontal-relative:text;mso-position-vertical-relative:text" stroked="f">
            <v:textbox style="mso-next-textbox:#_x0000_s2133;mso-fit-shape-to-text:t" inset="0,0,0,0">
              <w:txbxContent>
                <w:p w14:paraId="4F2DEF1A" w14:textId="6C8A4AC2" w:rsidR="000512EB" w:rsidRPr="000512EB" w:rsidRDefault="000512EB" w:rsidP="000512EB">
                  <w:pPr>
                    <w:pStyle w:val="Caption"/>
                    <w:jc w:val="center"/>
                    <w:rPr>
                      <w:rFonts w:ascii="Times New Roman" w:hAnsi="Times New Roman" w:cs="Times New Roman"/>
                      <w:noProof/>
                      <w:color w:val="auto"/>
                      <w:sz w:val="26"/>
                      <w:szCs w:val="26"/>
                    </w:rPr>
                  </w:pPr>
                  <w:bookmarkStart w:id="1773" w:name="_Toc84753645"/>
                  <w:proofErr w:type="spellStart"/>
                  <w:r w:rsidRPr="00CD5966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Hình</w:t>
                  </w:r>
                  <w:proofErr w:type="spellEnd"/>
                  <w:r w:rsidRPr="00CD5966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ins w:id="1774" w:author="Vermouth" w:date="2021-10-10T04:33:00Z">
                    <w:r w:rsidR="005C2ECC" w:rsidRPr="00CD5966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  <w:rPrChange w:id="1775" w:author="Vermouth" w:date="2021-10-10T07:47:00Z">
                          <w:rPr>
                            <w:rFonts w:ascii="Times New Roman" w:hAnsi="Times New Roman" w:cs="Times New Roman"/>
                            <w:color w:val="auto"/>
                            <w:sz w:val="26"/>
                            <w:szCs w:val="26"/>
                          </w:rPr>
                        </w:rPrChange>
                      </w:rPr>
                      <w:fldChar w:fldCharType="begin"/>
                    </w:r>
                    <w:r w:rsidR="005C2ECC" w:rsidRPr="00CD5966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instrText xml:space="preserve"> STYLEREF 1 \s </w:instrText>
                    </w:r>
                  </w:ins>
                  <w:r w:rsidR="005C2ECC" w:rsidRPr="00CD5966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  <w:rPrChange w:id="1776" w:author="Vermouth" w:date="2021-10-10T07:47:00Z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</w:rPrChange>
                    </w:rPr>
                    <w:fldChar w:fldCharType="separate"/>
                  </w:r>
                  <w:r w:rsidR="005C2ECC" w:rsidRPr="00CD5966">
                    <w:rPr>
                      <w:rFonts w:ascii="Times New Roman" w:hAnsi="Times New Roman" w:cs="Times New Roman"/>
                      <w:noProof/>
                      <w:color w:val="auto"/>
                      <w:sz w:val="26"/>
                      <w:szCs w:val="26"/>
                    </w:rPr>
                    <w:t>3</w:t>
                  </w:r>
                  <w:ins w:id="1777" w:author="Vermouth" w:date="2021-10-10T04:33:00Z">
                    <w:r w:rsidR="005C2ECC" w:rsidRPr="00CD5966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  <w:rPrChange w:id="1778" w:author="Vermouth" w:date="2021-10-10T07:47:00Z">
                          <w:rPr>
                            <w:rFonts w:ascii="Times New Roman" w:hAnsi="Times New Roman" w:cs="Times New Roman"/>
                            <w:color w:val="auto"/>
                            <w:sz w:val="26"/>
                            <w:szCs w:val="26"/>
                          </w:rPr>
                        </w:rPrChange>
                      </w:rPr>
                      <w:fldChar w:fldCharType="end"/>
                    </w:r>
                    <w:r w:rsidR="005C2ECC" w:rsidRPr="00CD5966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t>.</w:t>
                    </w:r>
                    <w:r w:rsidR="005C2ECC" w:rsidRPr="00CD5966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  <w:rPrChange w:id="1779" w:author="Vermouth" w:date="2021-10-10T07:47:00Z">
                          <w:rPr>
                            <w:rFonts w:ascii="Times New Roman" w:hAnsi="Times New Roman" w:cs="Times New Roman"/>
                            <w:color w:val="auto"/>
                            <w:sz w:val="26"/>
                            <w:szCs w:val="26"/>
                          </w:rPr>
                        </w:rPrChange>
                      </w:rPr>
                      <w:fldChar w:fldCharType="begin"/>
                    </w:r>
                    <w:r w:rsidR="005C2ECC" w:rsidRPr="00CD5966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instrText xml:space="preserve"> SEQ Hình \* ARABIC \s 1 </w:instrText>
                    </w:r>
                  </w:ins>
                  <w:r w:rsidR="005C2ECC" w:rsidRPr="00CD5966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  <w:rPrChange w:id="1780" w:author="Vermouth" w:date="2021-10-10T07:47:00Z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</w:rPrChange>
                    </w:rPr>
                    <w:fldChar w:fldCharType="separate"/>
                  </w:r>
                  <w:ins w:id="1781" w:author="Vermouth" w:date="2021-10-10T04:33:00Z">
                    <w:r w:rsidR="005C2ECC" w:rsidRPr="00CD5966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2</w:t>
                    </w:r>
                    <w:r w:rsidR="005C2ECC" w:rsidRPr="00CD5966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  <w:rPrChange w:id="1782" w:author="Vermouth" w:date="2021-10-10T07:47:00Z">
                          <w:rPr>
                            <w:rFonts w:ascii="Times New Roman" w:hAnsi="Times New Roman" w:cs="Times New Roman"/>
                            <w:color w:val="auto"/>
                            <w:sz w:val="26"/>
                            <w:szCs w:val="26"/>
                          </w:rPr>
                        </w:rPrChange>
                      </w:rPr>
                      <w:fldChar w:fldCharType="end"/>
                    </w:r>
                  </w:ins>
                  <w:del w:id="1783" w:author="Vermouth" w:date="2021-10-10T03:59:00Z">
                    <w:r w:rsidR="00A3501C" w:rsidRPr="00CD5966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  <w:rPrChange w:id="1784" w:author="Vermouth" w:date="2021-10-10T07:47:00Z">
                          <w:rPr>
                            <w:rFonts w:ascii="Times New Roman" w:hAnsi="Times New Roman" w:cs="Times New Roman"/>
                            <w:color w:val="auto"/>
                            <w:sz w:val="26"/>
                            <w:szCs w:val="26"/>
                          </w:rPr>
                        </w:rPrChange>
                      </w:rPr>
                      <w:fldChar w:fldCharType="begin"/>
                    </w:r>
                    <w:r w:rsidR="00A3501C" w:rsidRPr="00CD5966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InstrText xml:space="preserve"> STYLEREF 1 \s </w:delInstrText>
                    </w:r>
                    <w:r w:rsidR="00A3501C" w:rsidRPr="00CD5966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  <w:rPrChange w:id="1785" w:author="Vermouth" w:date="2021-10-10T07:47:00Z">
                          <w:rPr>
                            <w:rFonts w:ascii="Times New Roman" w:hAnsi="Times New Roman" w:cs="Times New Roman"/>
                            <w:color w:val="auto"/>
                            <w:sz w:val="26"/>
                            <w:szCs w:val="26"/>
                          </w:rPr>
                        </w:rPrChange>
                      </w:rPr>
                      <w:fldChar w:fldCharType="separate"/>
                    </w:r>
                    <w:r w:rsidR="00A3501C" w:rsidRPr="00CD5966" w:rsidDel="00013720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delText>3</w:delText>
                    </w:r>
                    <w:r w:rsidR="00A3501C" w:rsidRPr="00CD5966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  <w:rPrChange w:id="1786" w:author="Vermouth" w:date="2021-10-10T07:47:00Z">
                          <w:rPr>
                            <w:rFonts w:ascii="Times New Roman" w:hAnsi="Times New Roman" w:cs="Times New Roman"/>
                            <w:color w:val="auto"/>
                            <w:sz w:val="26"/>
                            <w:szCs w:val="26"/>
                          </w:rPr>
                        </w:rPrChange>
                      </w:rPr>
                      <w:fldChar w:fldCharType="end"/>
                    </w:r>
                    <w:r w:rsidR="00A3501C" w:rsidRPr="00CD5966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Text>.</w:delText>
                    </w:r>
                    <w:r w:rsidR="00A3501C" w:rsidRPr="00CD5966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  <w:rPrChange w:id="1787" w:author="Vermouth" w:date="2021-10-10T07:47:00Z">
                          <w:rPr>
                            <w:rFonts w:ascii="Times New Roman" w:hAnsi="Times New Roman" w:cs="Times New Roman"/>
                            <w:color w:val="auto"/>
                            <w:sz w:val="26"/>
                            <w:szCs w:val="26"/>
                          </w:rPr>
                        </w:rPrChange>
                      </w:rPr>
                      <w:fldChar w:fldCharType="begin"/>
                    </w:r>
                    <w:r w:rsidR="00A3501C" w:rsidRPr="00CD5966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InstrText xml:space="preserve"> SEQ Hình \* ARABIC \s 1 </w:delInstrText>
                    </w:r>
                    <w:r w:rsidR="00A3501C" w:rsidRPr="00CD5966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  <w:rPrChange w:id="1788" w:author="Vermouth" w:date="2021-10-10T07:47:00Z">
                          <w:rPr>
                            <w:rFonts w:ascii="Times New Roman" w:hAnsi="Times New Roman" w:cs="Times New Roman"/>
                            <w:color w:val="auto"/>
                            <w:sz w:val="26"/>
                            <w:szCs w:val="26"/>
                          </w:rPr>
                        </w:rPrChange>
                      </w:rPr>
                      <w:fldChar w:fldCharType="separate"/>
                    </w:r>
                    <w:r w:rsidR="00A3501C" w:rsidRPr="00CD5966" w:rsidDel="00013720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delText>2</w:delText>
                    </w:r>
                    <w:r w:rsidR="00A3501C" w:rsidRPr="00CD5966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  <w:rPrChange w:id="1789" w:author="Vermouth" w:date="2021-10-10T07:47:00Z">
                          <w:rPr>
                            <w:rFonts w:ascii="Times New Roman" w:hAnsi="Times New Roman" w:cs="Times New Roman"/>
                            <w:color w:val="auto"/>
                            <w:sz w:val="26"/>
                            <w:szCs w:val="26"/>
                          </w:rPr>
                        </w:rPrChange>
                      </w:rPr>
                      <w:fldChar w:fldCharType="end"/>
                    </w:r>
                  </w:del>
                  <w:r w:rsidRPr="00CD5966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Thư</w:t>
                  </w:r>
                  <w:r w:rsidRPr="000512EB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0512EB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mục</w:t>
                  </w:r>
                  <w:proofErr w:type="spellEnd"/>
                  <w:r w:rsidRPr="000512EB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0512EB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src</w:t>
                  </w:r>
                  <w:bookmarkEnd w:id="1773"/>
                  <w:proofErr w:type="spellEnd"/>
                </w:p>
              </w:txbxContent>
            </v:textbox>
            <w10:wrap type="topAndBottom"/>
          </v:shape>
        </w:pict>
      </w:r>
      <w:r w:rsidR="00CD5966" w:rsidRPr="008D7F41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4656" behindDoc="0" locked="0" layoutInCell="1" allowOverlap="1" wp14:anchorId="5C0AA991" wp14:editId="24182238">
            <wp:simplePos x="0" y="0"/>
            <wp:positionH relativeFrom="column">
              <wp:posOffset>1900555</wp:posOffset>
            </wp:positionH>
            <wp:positionV relativeFrom="paragraph">
              <wp:posOffset>-750</wp:posOffset>
            </wp:positionV>
            <wp:extent cx="1958340" cy="1609090"/>
            <wp:effectExtent l="0" t="0" r="0" b="0"/>
            <wp:wrapTopAndBottom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34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D7699E" w:rsidRPr="000512EB">
        <w:rPr>
          <w:rFonts w:ascii="Times New Roman" w:hAnsi="Times New Roman" w:cs="Times New Roman"/>
          <w:b/>
          <w:bCs/>
          <w:color w:val="1B1B1B"/>
          <w:spacing w:val="-1"/>
          <w:sz w:val="26"/>
          <w:szCs w:val="26"/>
          <w:lang w:eastAsia="vi-VN"/>
        </w:rPr>
        <w:t>Actions :</w:t>
      </w:r>
      <w:proofErr w:type="gramEnd"/>
      <w:r w:rsidR="00D7699E"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</w:t>
      </w:r>
      <w:proofErr w:type="spellStart"/>
      <w:r w:rsidR="00D7699E"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Nơi</w:t>
      </w:r>
      <w:proofErr w:type="spellEnd"/>
      <w:r w:rsidR="00D7699E"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</w:t>
      </w:r>
      <w:proofErr w:type="spellStart"/>
      <w:r w:rsidR="00D7699E"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chứa</w:t>
      </w:r>
      <w:proofErr w:type="spellEnd"/>
      <w:r w:rsidR="00D7699E"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</w:t>
      </w:r>
      <w:proofErr w:type="spellStart"/>
      <w:r w:rsidR="00D7699E"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các</w:t>
      </w:r>
      <w:proofErr w:type="spellEnd"/>
      <w:r w:rsidR="00D7699E"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</w:t>
      </w:r>
      <w:proofErr w:type="spellStart"/>
      <w:r w:rsidR="00D7699E"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hàm</w:t>
      </w:r>
      <w:proofErr w:type="spellEnd"/>
      <w:r w:rsidR="00D7699E"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</w:t>
      </w:r>
      <w:proofErr w:type="spellStart"/>
      <w:r w:rsidR="00D7699E"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để</w:t>
      </w:r>
      <w:proofErr w:type="spellEnd"/>
      <w:r w:rsidR="00D7699E"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</w:t>
      </w:r>
      <w:proofErr w:type="spellStart"/>
      <w:r w:rsidR="00D7699E"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tác</w:t>
      </w:r>
      <w:proofErr w:type="spellEnd"/>
      <w:r w:rsidR="00D7699E"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</w:t>
      </w:r>
      <w:proofErr w:type="spellStart"/>
      <w:r w:rsidR="00D7699E"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động</w:t>
      </w:r>
      <w:proofErr w:type="spellEnd"/>
      <w:r w:rsidR="00D7699E"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</w:t>
      </w:r>
      <w:proofErr w:type="spellStart"/>
      <w:r w:rsidR="00D7699E"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đến</w:t>
      </w:r>
      <w:proofErr w:type="spellEnd"/>
      <w:r w:rsidR="00D7699E"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Reducer – Redux.</w:t>
      </w:r>
    </w:p>
    <w:p w14:paraId="2171A92F" w14:textId="77777777" w:rsidR="000512EB" w:rsidRDefault="00D7699E" w:rsidP="000512EB">
      <w:pPr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0512EB">
        <w:rPr>
          <w:rFonts w:ascii="Times New Roman" w:hAnsi="Times New Roman" w:cs="Times New Roman"/>
          <w:b/>
          <w:bCs/>
          <w:color w:val="1B1B1B"/>
          <w:spacing w:val="-1"/>
          <w:sz w:val="26"/>
          <w:szCs w:val="26"/>
          <w:lang w:eastAsia="vi-VN"/>
        </w:rPr>
        <w:t>Apis</w:t>
      </w:r>
      <w:proofErr w:type="spellEnd"/>
      <w:r w:rsidRPr="000512EB">
        <w:rPr>
          <w:rFonts w:ascii="Times New Roman" w:hAnsi="Times New Roman" w:cs="Times New Roman"/>
          <w:b/>
          <w:bCs/>
          <w:color w:val="1B1B1B"/>
          <w:spacing w:val="-1"/>
          <w:sz w:val="26"/>
          <w:szCs w:val="26"/>
          <w:lang w:eastAsia="vi-VN"/>
        </w:rPr>
        <w:t> :</w:t>
      </w:r>
      <w:proofErr w:type="gramEnd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</w:t>
      </w:r>
      <w:proofErr w:type="spellStart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Nơi</w:t>
      </w:r>
      <w:proofErr w:type="spellEnd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</w:t>
      </w:r>
      <w:proofErr w:type="spellStart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xử</w:t>
      </w:r>
      <w:proofErr w:type="spellEnd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</w:t>
      </w:r>
      <w:proofErr w:type="spellStart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lý</w:t>
      </w:r>
      <w:proofErr w:type="spellEnd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</w:t>
      </w:r>
      <w:proofErr w:type="spellStart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các</w:t>
      </w:r>
      <w:proofErr w:type="spellEnd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</w:t>
      </w:r>
      <w:proofErr w:type="spellStart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hàm</w:t>
      </w:r>
      <w:proofErr w:type="spellEnd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</w:t>
      </w:r>
      <w:proofErr w:type="spellStart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gọi</w:t>
      </w:r>
      <w:proofErr w:type="spellEnd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</w:t>
      </w:r>
      <w:proofErr w:type="spellStart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Api</w:t>
      </w:r>
      <w:proofErr w:type="spellEnd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</w:t>
      </w:r>
      <w:proofErr w:type="spellStart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lên</w:t>
      </w:r>
      <w:proofErr w:type="spellEnd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</w:t>
      </w:r>
      <w:proofErr w:type="spellStart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máy</w:t>
      </w:r>
      <w:proofErr w:type="spellEnd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</w:t>
      </w:r>
      <w:proofErr w:type="spellStart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chủ</w:t>
      </w:r>
      <w:proofErr w:type="spellEnd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.</w:t>
      </w:r>
    </w:p>
    <w:p w14:paraId="5994B010" w14:textId="2ACC589D" w:rsidR="00D7699E" w:rsidDel="00146B24" w:rsidRDefault="00D7699E" w:rsidP="00146B24">
      <w:pPr>
        <w:ind w:left="720"/>
        <w:rPr>
          <w:del w:id="1790" w:author="Vermouth" w:date="2021-10-10T07:50:00Z"/>
          <w:rFonts w:ascii="Times New Roman" w:hAnsi="Times New Roman" w:cs="Times New Roman"/>
          <w:b/>
          <w:bCs/>
          <w:color w:val="1B1B1B"/>
          <w:spacing w:val="-1"/>
          <w:sz w:val="26"/>
          <w:szCs w:val="26"/>
          <w:lang w:val="fr-FR" w:eastAsia="vi-VN"/>
        </w:rPr>
      </w:pPr>
      <w:r w:rsidRPr="000512EB">
        <w:rPr>
          <w:rFonts w:ascii="Times New Roman" w:hAnsi="Times New Roman" w:cs="Times New Roman"/>
          <w:b/>
          <w:bCs/>
          <w:color w:val="1B1B1B"/>
          <w:spacing w:val="-1"/>
          <w:sz w:val="26"/>
          <w:szCs w:val="26"/>
          <w:lang w:val="fr-FR" w:eastAsia="vi-VN"/>
        </w:rPr>
        <w:t>Components :</w:t>
      </w:r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 xml:space="preserve"> </w:t>
      </w:r>
      <w:proofErr w:type="spellStart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>Nơi</w:t>
      </w:r>
      <w:proofErr w:type="spellEnd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 xml:space="preserve"> </w:t>
      </w:r>
      <w:proofErr w:type="spellStart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>chứa</w:t>
      </w:r>
      <w:proofErr w:type="spellEnd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 xml:space="preserve"> </w:t>
      </w:r>
      <w:proofErr w:type="spellStart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>các</w:t>
      </w:r>
      <w:proofErr w:type="spellEnd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 xml:space="preserve"> file code </w:t>
      </w:r>
      <w:proofErr w:type="spellStart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>chính</w:t>
      </w:r>
      <w:proofErr w:type="spellEnd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 xml:space="preserve"> </w:t>
      </w:r>
      <w:proofErr w:type="spellStart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>của</w:t>
      </w:r>
      <w:proofErr w:type="spellEnd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 xml:space="preserve"> </w:t>
      </w:r>
      <w:proofErr w:type="spellStart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>dự</w:t>
      </w:r>
      <w:proofErr w:type="spellEnd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 xml:space="preserve"> </w:t>
      </w:r>
      <w:proofErr w:type="spellStart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>án</w:t>
      </w:r>
      <w:proofErr w:type="spellEnd"/>
      <w:r w:rsidRPr="000512EB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>.</w:t>
      </w:r>
    </w:p>
    <w:p w14:paraId="7C70361B" w14:textId="77777777" w:rsidR="00146B24" w:rsidRPr="000512EB" w:rsidRDefault="00146B24" w:rsidP="000512EB">
      <w:pPr>
        <w:ind w:left="720"/>
        <w:rPr>
          <w:ins w:id="1791" w:author="Vermouth" w:date="2021-10-10T07:50:00Z"/>
          <w:rFonts w:ascii="Times New Roman" w:hAnsi="Times New Roman" w:cs="Times New Roman"/>
          <w:sz w:val="26"/>
          <w:szCs w:val="26"/>
          <w:lang w:val="fr-FR"/>
        </w:rPr>
      </w:pPr>
    </w:p>
    <w:p w14:paraId="6264E771" w14:textId="3BB53AC4" w:rsidR="000034DE" w:rsidDel="00146B24" w:rsidRDefault="00D7699E" w:rsidP="00146B24">
      <w:pPr>
        <w:ind w:left="720"/>
        <w:rPr>
          <w:del w:id="1792" w:author="Vermouth" w:date="2021-10-10T07:50:00Z"/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</w:pPr>
      <w:r w:rsidRPr="00146B24">
        <w:rPr>
          <w:rFonts w:ascii="Times New Roman" w:hAnsi="Times New Roman" w:cs="Times New Roman"/>
          <w:b/>
          <w:bCs/>
          <w:color w:val="1B1B1B"/>
          <w:spacing w:val="-1"/>
          <w:sz w:val="26"/>
          <w:szCs w:val="26"/>
          <w:lang w:val="fr-FR" w:eastAsia="vi-VN"/>
          <w:rPrChange w:id="1793" w:author="Vermouth" w:date="2021-10-10T07:50:00Z">
            <w:rPr>
              <w:b/>
              <w:bCs/>
              <w:lang w:val="fr-FR" w:eastAsia="vi-VN"/>
            </w:rPr>
          </w:rPrChange>
        </w:rPr>
        <w:t>Constants :</w:t>
      </w:r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794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795" w:author="Vermouth" w:date="2021-10-10T07:50:00Z">
            <w:rPr>
              <w:lang w:val="fr-FR" w:eastAsia="vi-VN"/>
            </w:rPr>
          </w:rPrChange>
        </w:rPr>
        <w:t>Nơi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796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797" w:author="Vermouth" w:date="2021-10-10T07:50:00Z">
            <w:rPr>
              <w:lang w:val="fr-FR" w:eastAsia="vi-VN"/>
            </w:rPr>
          </w:rPrChange>
        </w:rPr>
        <w:t>chứa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798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799" w:author="Vermouth" w:date="2021-10-10T07:50:00Z">
            <w:rPr>
              <w:lang w:val="fr-FR" w:eastAsia="vi-VN"/>
            </w:rPr>
          </w:rPrChange>
        </w:rPr>
        <w:t>các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00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01" w:author="Vermouth" w:date="2021-10-10T07:50:00Z">
            <w:rPr>
              <w:lang w:val="fr-FR" w:eastAsia="vi-VN"/>
            </w:rPr>
          </w:rPrChange>
        </w:rPr>
        <w:t>hằng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02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03" w:author="Vermouth" w:date="2021-10-10T07:50:00Z">
            <w:rPr>
              <w:lang w:val="fr-FR" w:eastAsia="vi-VN"/>
            </w:rPr>
          </w:rPrChange>
        </w:rPr>
        <w:t>số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04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05" w:author="Vermouth" w:date="2021-10-10T07:50:00Z">
            <w:rPr>
              <w:lang w:val="fr-FR" w:eastAsia="vi-VN"/>
            </w:rPr>
          </w:rPrChange>
        </w:rPr>
        <w:t>để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06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07" w:author="Vermouth" w:date="2021-10-10T07:50:00Z">
            <w:rPr>
              <w:lang w:val="fr-FR" w:eastAsia="vi-VN"/>
            </w:rPr>
          </w:rPrChange>
        </w:rPr>
        <w:t>tác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08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09" w:author="Vermouth" w:date="2021-10-10T07:50:00Z">
            <w:rPr>
              <w:lang w:val="fr-FR" w:eastAsia="vi-VN"/>
            </w:rPr>
          </w:rPrChange>
        </w:rPr>
        <w:t>động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10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11" w:author="Vermouth" w:date="2021-10-10T07:50:00Z">
            <w:rPr>
              <w:lang w:val="fr-FR" w:eastAsia="vi-VN"/>
            </w:rPr>
          </w:rPrChange>
        </w:rPr>
        <w:t>đến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12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13" w:author="Vermouth" w:date="2021-10-10T07:50:00Z">
            <w:rPr>
              <w:lang w:val="fr-FR" w:eastAsia="vi-VN"/>
            </w:rPr>
          </w:rPrChange>
        </w:rPr>
        <w:t>Reducer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14" w:author="Vermouth" w:date="2021-10-10T07:50:00Z">
            <w:rPr>
              <w:lang w:val="fr-FR" w:eastAsia="vi-VN"/>
            </w:rPr>
          </w:rPrChange>
        </w:rPr>
        <w:t xml:space="preserve"> –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15" w:author="Vermouth" w:date="2021-10-10T07:50:00Z">
            <w:rPr>
              <w:lang w:val="fr-FR" w:eastAsia="vi-VN"/>
            </w:rPr>
          </w:rPrChange>
        </w:rPr>
        <w:t>Redux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16" w:author="Vermouth" w:date="2021-10-10T07:50:00Z">
            <w:rPr>
              <w:lang w:val="fr-FR" w:eastAsia="vi-VN"/>
            </w:rPr>
          </w:rPrChange>
        </w:rPr>
        <w:t>.</w:t>
      </w:r>
    </w:p>
    <w:p w14:paraId="329C3CCF" w14:textId="51E50049" w:rsidR="00146B24" w:rsidRDefault="00146B24" w:rsidP="00146B24">
      <w:pPr>
        <w:ind w:left="720"/>
        <w:rPr>
          <w:ins w:id="1817" w:author="Vermouth" w:date="2021-10-10T07:50:00Z"/>
          <w:rFonts w:ascii="Times New Roman" w:hAnsi="Times New Roman" w:cs="Times New Roman"/>
          <w:b/>
          <w:bCs/>
          <w:color w:val="1B1B1B"/>
          <w:spacing w:val="-1"/>
          <w:sz w:val="26"/>
          <w:szCs w:val="26"/>
          <w:lang w:val="fr-FR" w:eastAsia="vi-VN"/>
        </w:rPr>
      </w:pPr>
    </w:p>
    <w:p w14:paraId="159888A5" w14:textId="73A4C00F" w:rsidR="00146B24" w:rsidRPr="00146B24" w:rsidRDefault="00146B24">
      <w:pPr>
        <w:ind w:left="720"/>
        <w:rPr>
          <w:ins w:id="1818" w:author="Vermouth" w:date="2021-10-10T07:50:00Z"/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19" w:author="Vermouth" w:date="2021-10-10T07:51:00Z">
            <w:rPr>
              <w:ins w:id="1820" w:author="Vermouth" w:date="2021-10-10T07:50:00Z"/>
              <w:lang w:val="fr-FR" w:eastAsia="vi-VN"/>
            </w:rPr>
          </w:rPrChange>
        </w:rPr>
        <w:pPrChange w:id="1821" w:author="Vermouth" w:date="2021-10-10T07:50:00Z">
          <w:pPr>
            <w:pStyle w:val="ListParagraph"/>
            <w:shd w:val="clear" w:color="auto" w:fill="FFFFFF"/>
            <w:spacing w:before="360"/>
          </w:pPr>
        </w:pPrChange>
      </w:pPr>
      <w:ins w:id="1822" w:author="Vermouth" w:date="2021-10-10T07:50:00Z">
        <w:r w:rsidRPr="00146B24">
          <w:rPr>
            <w:rFonts w:ascii="Times New Roman" w:hAnsi="Times New Roman" w:cs="Times New Roman"/>
            <w:b/>
            <w:bCs/>
            <w:color w:val="1B1B1B"/>
            <w:spacing w:val="-1"/>
            <w:sz w:val="26"/>
            <w:szCs w:val="26"/>
            <w:lang w:val="fr-FR" w:eastAsia="vi-VN"/>
            <w:rPrChange w:id="1823" w:author="Vermouth" w:date="2021-10-10T07:51:00Z">
              <w:rPr>
                <w:rFonts w:ascii="Times New Roman" w:hAnsi="Times New Roman" w:cs="Times New Roman"/>
                <w:color w:val="1B1B1B"/>
                <w:spacing w:val="-1"/>
                <w:sz w:val="26"/>
                <w:szCs w:val="26"/>
                <w:lang w:val="fr-FR" w:eastAsia="vi-VN"/>
              </w:rPr>
            </w:rPrChange>
          </w:rPr>
          <w:t>Public :</w:t>
        </w:r>
        <w:r w:rsidRPr="00146B24">
          <w:rPr>
            <w:rFonts w:ascii="Times New Roman" w:hAnsi="Times New Roman" w:cs="Times New Roman"/>
            <w:color w:val="1B1B1B"/>
            <w:spacing w:val="-1"/>
            <w:sz w:val="26"/>
            <w:szCs w:val="26"/>
            <w:lang w:val="fr-FR" w:eastAsia="vi-VN"/>
          </w:rPr>
          <w:t xml:space="preserve"> </w:t>
        </w:r>
        <w:proofErr w:type="spellStart"/>
        <w:r w:rsidRPr="00146B24">
          <w:rPr>
            <w:rFonts w:ascii="Times New Roman" w:hAnsi="Times New Roman" w:cs="Times New Roman"/>
            <w:color w:val="1B1B1B"/>
            <w:spacing w:val="-1"/>
            <w:sz w:val="26"/>
            <w:szCs w:val="26"/>
            <w:lang w:val="fr-FR" w:eastAsia="vi-VN"/>
          </w:rPr>
          <w:t>Nơi</w:t>
        </w:r>
        <w:proofErr w:type="spellEnd"/>
        <w:r w:rsidRPr="00146B24">
          <w:rPr>
            <w:rFonts w:ascii="Times New Roman" w:hAnsi="Times New Roman" w:cs="Times New Roman"/>
            <w:color w:val="1B1B1B"/>
            <w:spacing w:val="-1"/>
            <w:sz w:val="26"/>
            <w:szCs w:val="26"/>
            <w:lang w:val="fr-FR" w:eastAsia="vi-VN"/>
          </w:rPr>
          <w:t xml:space="preserve"> </w:t>
        </w:r>
        <w:proofErr w:type="spellStart"/>
        <w:r w:rsidRPr="00146B24">
          <w:rPr>
            <w:rFonts w:ascii="Times New Roman" w:hAnsi="Times New Roman" w:cs="Times New Roman"/>
            <w:color w:val="1B1B1B"/>
            <w:spacing w:val="-1"/>
            <w:sz w:val="26"/>
            <w:szCs w:val="26"/>
            <w:lang w:val="fr-FR" w:eastAsia="vi-VN"/>
          </w:rPr>
          <w:t>lưu</w:t>
        </w:r>
        <w:proofErr w:type="spellEnd"/>
        <w:r w:rsidRPr="00146B24">
          <w:rPr>
            <w:rFonts w:ascii="Times New Roman" w:hAnsi="Times New Roman" w:cs="Times New Roman"/>
            <w:color w:val="1B1B1B"/>
            <w:spacing w:val="-1"/>
            <w:sz w:val="26"/>
            <w:szCs w:val="26"/>
            <w:lang w:val="fr-FR" w:eastAsia="vi-VN"/>
          </w:rPr>
          <w:t xml:space="preserve"> </w:t>
        </w:r>
        <w:proofErr w:type="spellStart"/>
        <w:r w:rsidRPr="00146B24">
          <w:rPr>
            <w:rFonts w:ascii="Times New Roman" w:hAnsi="Times New Roman" w:cs="Times New Roman"/>
            <w:color w:val="1B1B1B"/>
            <w:spacing w:val="-1"/>
            <w:sz w:val="26"/>
            <w:szCs w:val="26"/>
            <w:lang w:val="fr-FR" w:eastAsia="vi-VN"/>
          </w:rPr>
          <w:t>trữ</w:t>
        </w:r>
      </w:ins>
      <w:proofErr w:type="spellEnd"/>
      <w:ins w:id="1824" w:author="Vermouth" w:date="2021-10-10T07:51:00Z">
        <w:r w:rsidRPr="00146B24">
          <w:rPr>
            <w:rFonts w:ascii="Times New Roman" w:hAnsi="Times New Roman" w:cs="Times New Roman"/>
            <w:color w:val="1B1B1B"/>
            <w:spacing w:val="-1"/>
            <w:sz w:val="26"/>
            <w:szCs w:val="26"/>
            <w:lang w:val="fr-FR" w:eastAsia="vi-VN"/>
          </w:rPr>
          <w:t xml:space="preserve"> </w:t>
        </w:r>
        <w:proofErr w:type="spellStart"/>
        <w:r w:rsidRPr="00146B24">
          <w:rPr>
            <w:rFonts w:ascii="Times New Roman" w:hAnsi="Times New Roman" w:cs="Times New Roman"/>
            <w:color w:val="1B1B1B"/>
            <w:spacing w:val="-1"/>
            <w:sz w:val="26"/>
            <w:szCs w:val="26"/>
            <w:lang w:val="fr-FR" w:eastAsia="vi-VN"/>
          </w:rPr>
          <w:t>các</w:t>
        </w:r>
        <w:proofErr w:type="spellEnd"/>
        <w:r w:rsidRPr="00146B24">
          <w:rPr>
            <w:rFonts w:ascii="Times New Roman" w:hAnsi="Times New Roman" w:cs="Times New Roman"/>
            <w:color w:val="1B1B1B"/>
            <w:spacing w:val="-1"/>
            <w:sz w:val="26"/>
            <w:szCs w:val="26"/>
            <w:lang w:val="fr-FR" w:eastAsia="vi-VN"/>
          </w:rPr>
          <w:t xml:space="preserve"> </w:t>
        </w:r>
        <w:proofErr w:type="spellStart"/>
        <w:r w:rsidRPr="00146B24">
          <w:rPr>
            <w:rFonts w:ascii="Times New Roman" w:hAnsi="Times New Roman" w:cs="Times New Roman"/>
            <w:color w:val="1B1B1B"/>
            <w:spacing w:val="-1"/>
            <w:sz w:val="26"/>
            <w:szCs w:val="26"/>
            <w:lang w:val="fr-FR" w:eastAsia="vi-VN"/>
          </w:rPr>
          <w:t>th</w:t>
        </w:r>
        <w:r w:rsidRPr="00146B24">
          <w:rPr>
            <w:rFonts w:ascii="Times New Roman" w:hAnsi="Times New Roman" w:cs="Times New Roman"/>
            <w:color w:val="1B1B1B"/>
            <w:spacing w:val="-1"/>
            <w:sz w:val="26"/>
            <w:szCs w:val="26"/>
            <w:lang w:val="fr-FR" w:eastAsia="vi-VN"/>
            <w:rPrChange w:id="1825" w:author="Vermouth" w:date="2021-10-10T07:51:00Z">
              <w:rPr>
                <w:rFonts w:ascii="Times New Roman" w:hAnsi="Times New Roman" w:cs="Times New Roman"/>
                <w:color w:val="1B1B1B"/>
                <w:spacing w:val="-1"/>
                <w:sz w:val="26"/>
                <w:szCs w:val="26"/>
                <w:lang w:eastAsia="vi-VN"/>
              </w:rPr>
            </w:rPrChange>
          </w:rPr>
          <w:t>ư</w:t>
        </w:r>
        <w:proofErr w:type="spellEnd"/>
        <w:r>
          <w:rPr>
            <w:rFonts w:ascii="Times New Roman" w:hAnsi="Times New Roman" w:cs="Times New Roman"/>
            <w:color w:val="1B1B1B"/>
            <w:spacing w:val="-1"/>
            <w:sz w:val="26"/>
            <w:szCs w:val="26"/>
            <w:lang w:val="fr-FR" w:eastAsia="vi-VN"/>
          </w:rPr>
          <w:t xml:space="preserve"> </w:t>
        </w:r>
        <w:proofErr w:type="spellStart"/>
        <w:r>
          <w:rPr>
            <w:rFonts w:ascii="Times New Roman" w:hAnsi="Times New Roman" w:cs="Times New Roman"/>
            <w:color w:val="1B1B1B"/>
            <w:spacing w:val="-1"/>
            <w:sz w:val="26"/>
            <w:szCs w:val="26"/>
            <w:lang w:val="fr-FR" w:eastAsia="vi-VN"/>
          </w:rPr>
          <w:t>mục</w:t>
        </w:r>
        <w:proofErr w:type="spellEnd"/>
        <w:r>
          <w:rPr>
            <w:rFonts w:ascii="Times New Roman" w:hAnsi="Times New Roman" w:cs="Times New Roman"/>
            <w:color w:val="1B1B1B"/>
            <w:spacing w:val="-1"/>
            <w:sz w:val="26"/>
            <w:szCs w:val="26"/>
            <w:lang w:val="fr-FR" w:eastAsia="vi-VN"/>
          </w:rPr>
          <w:t xml:space="preserve"> </w:t>
        </w:r>
        <w:proofErr w:type="spellStart"/>
        <w:r>
          <w:rPr>
            <w:rFonts w:ascii="Times New Roman" w:hAnsi="Times New Roman" w:cs="Times New Roman"/>
            <w:color w:val="1B1B1B"/>
            <w:spacing w:val="-1"/>
            <w:sz w:val="26"/>
            <w:szCs w:val="26"/>
            <w:lang w:val="fr-FR" w:eastAsia="vi-VN"/>
          </w:rPr>
          <w:t>hình</w:t>
        </w:r>
        <w:proofErr w:type="spellEnd"/>
        <w:r>
          <w:rPr>
            <w:rFonts w:ascii="Times New Roman" w:hAnsi="Times New Roman" w:cs="Times New Roman"/>
            <w:color w:val="1B1B1B"/>
            <w:spacing w:val="-1"/>
            <w:sz w:val="26"/>
            <w:szCs w:val="26"/>
            <w:lang w:val="fr-FR" w:eastAsia="vi-VN"/>
          </w:rPr>
          <w:t xml:space="preserve"> </w:t>
        </w:r>
        <w:proofErr w:type="spellStart"/>
        <w:r>
          <w:rPr>
            <w:rFonts w:ascii="Times New Roman" w:hAnsi="Times New Roman" w:cs="Times New Roman"/>
            <w:color w:val="1B1B1B"/>
            <w:spacing w:val="-1"/>
            <w:sz w:val="26"/>
            <w:szCs w:val="26"/>
            <w:lang w:val="fr-FR" w:eastAsia="vi-VN"/>
          </w:rPr>
          <w:t>ảnh</w:t>
        </w:r>
        <w:proofErr w:type="spellEnd"/>
        <w:r>
          <w:rPr>
            <w:rFonts w:ascii="Times New Roman" w:hAnsi="Times New Roman" w:cs="Times New Roman"/>
            <w:color w:val="1B1B1B"/>
            <w:spacing w:val="-1"/>
            <w:sz w:val="26"/>
            <w:szCs w:val="26"/>
            <w:lang w:val="fr-FR" w:eastAsia="vi-VN"/>
          </w:rPr>
          <w:t xml:space="preserve">, </w:t>
        </w:r>
        <w:proofErr w:type="spellStart"/>
        <w:r>
          <w:rPr>
            <w:rFonts w:ascii="Times New Roman" w:hAnsi="Times New Roman" w:cs="Times New Roman"/>
            <w:color w:val="1B1B1B"/>
            <w:spacing w:val="-1"/>
            <w:sz w:val="26"/>
            <w:szCs w:val="26"/>
            <w:lang w:val="fr-FR" w:eastAsia="vi-VN"/>
          </w:rPr>
          <w:t>css</w:t>
        </w:r>
        <w:proofErr w:type="spellEnd"/>
        <w:r>
          <w:rPr>
            <w:rFonts w:ascii="Times New Roman" w:hAnsi="Times New Roman" w:cs="Times New Roman"/>
            <w:color w:val="1B1B1B"/>
            <w:spacing w:val="-1"/>
            <w:sz w:val="26"/>
            <w:szCs w:val="26"/>
            <w:lang w:val="fr-FR" w:eastAsia="vi-VN"/>
          </w:rPr>
          <w:t>, javascript.</w:t>
        </w:r>
      </w:ins>
    </w:p>
    <w:p w14:paraId="29F9E1DA" w14:textId="1EEF07F6" w:rsidR="000034DE" w:rsidDel="00146B24" w:rsidRDefault="00D7699E" w:rsidP="00146B24">
      <w:pPr>
        <w:ind w:left="720"/>
        <w:rPr>
          <w:del w:id="1826" w:author="Vermouth" w:date="2021-10-10T07:50:00Z"/>
          <w:rFonts w:ascii="Times New Roman" w:hAnsi="Times New Roman" w:cs="Times New Roman"/>
          <w:b/>
          <w:bCs/>
          <w:color w:val="1B1B1B"/>
          <w:spacing w:val="-1"/>
          <w:sz w:val="26"/>
          <w:szCs w:val="26"/>
          <w:lang w:val="fr-FR" w:eastAsia="vi-VN"/>
        </w:rPr>
      </w:pPr>
      <w:r w:rsidRPr="00146B24">
        <w:rPr>
          <w:rFonts w:ascii="Times New Roman" w:hAnsi="Times New Roman" w:cs="Times New Roman"/>
          <w:b/>
          <w:bCs/>
          <w:color w:val="1B1B1B"/>
          <w:spacing w:val="-1"/>
          <w:sz w:val="26"/>
          <w:szCs w:val="26"/>
          <w:lang w:val="fr-FR" w:eastAsia="vi-VN"/>
          <w:rPrChange w:id="1827" w:author="Vermouth" w:date="2021-10-10T07:50:00Z">
            <w:rPr>
              <w:b/>
              <w:bCs/>
              <w:lang w:val="fr-FR" w:eastAsia="vi-VN"/>
            </w:rPr>
          </w:rPrChange>
        </w:rPr>
        <w:t>Pages :</w:t>
      </w:r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28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29" w:author="Vermouth" w:date="2021-10-10T07:50:00Z">
            <w:rPr>
              <w:lang w:val="fr-FR" w:eastAsia="vi-VN"/>
            </w:rPr>
          </w:rPrChange>
        </w:rPr>
        <w:t>Nơi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30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31" w:author="Vermouth" w:date="2021-10-10T07:50:00Z">
            <w:rPr>
              <w:lang w:val="fr-FR" w:eastAsia="vi-VN"/>
            </w:rPr>
          </w:rPrChange>
        </w:rPr>
        <w:t>chứa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32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33" w:author="Vermouth" w:date="2021-10-10T07:50:00Z">
            <w:rPr>
              <w:lang w:val="fr-FR" w:eastAsia="vi-VN"/>
            </w:rPr>
          </w:rPrChange>
        </w:rPr>
        <w:t>các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34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35" w:author="Vermouth" w:date="2021-10-10T07:50:00Z">
            <w:rPr>
              <w:lang w:val="fr-FR" w:eastAsia="vi-VN"/>
            </w:rPr>
          </w:rPrChange>
        </w:rPr>
        <w:t>trang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36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37" w:author="Vermouth" w:date="2021-10-10T07:50:00Z">
            <w:rPr>
              <w:lang w:val="fr-FR" w:eastAsia="vi-VN"/>
            </w:rPr>
          </w:rPrChange>
        </w:rPr>
        <w:t>đơn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38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39" w:author="Vermouth" w:date="2021-10-10T07:50:00Z">
            <w:rPr>
              <w:lang w:val="fr-FR" w:eastAsia="vi-VN"/>
            </w:rPr>
          </w:rPrChange>
        </w:rPr>
        <w:t>của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40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41" w:author="Vermouth" w:date="2021-10-10T07:50:00Z">
            <w:rPr>
              <w:lang w:val="fr-FR" w:eastAsia="vi-VN"/>
            </w:rPr>
          </w:rPrChange>
        </w:rPr>
        <w:t>trang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42" w:author="Vermouth" w:date="2021-10-10T07:50:00Z">
            <w:rPr>
              <w:lang w:val="fr-FR" w:eastAsia="vi-VN"/>
            </w:rPr>
          </w:rPrChange>
        </w:rPr>
        <w:t xml:space="preserve"> web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43" w:author="Vermouth" w:date="2021-10-10T07:50:00Z">
            <w:rPr>
              <w:lang w:val="fr-FR" w:eastAsia="vi-VN"/>
            </w:rPr>
          </w:rPrChange>
        </w:rPr>
        <w:t>để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44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45" w:author="Vermouth" w:date="2021-10-10T07:50:00Z">
            <w:rPr>
              <w:lang w:val="fr-FR" w:eastAsia="vi-VN"/>
            </w:rPr>
          </w:rPrChange>
        </w:rPr>
        <w:t>thực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46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47" w:author="Vermouth" w:date="2021-10-10T07:50:00Z">
            <w:rPr>
              <w:lang w:val="fr-FR" w:eastAsia="vi-VN"/>
            </w:rPr>
          </w:rPrChange>
        </w:rPr>
        <w:t>hiện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48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49" w:author="Vermouth" w:date="2021-10-10T07:50:00Z">
            <w:rPr>
              <w:lang w:val="fr-FR" w:eastAsia="vi-VN"/>
            </w:rPr>
          </w:rPrChange>
        </w:rPr>
        <w:t>chức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50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51" w:author="Vermouth" w:date="2021-10-10T07:50:00Z">
            <w:rPr>
              <w:lang w:val="fr-FR" w:eastAsia="vi-VN"/>
            </w:rPr>
          </w:rPrChange>
        </w:rPr>
        <w:t>năng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52" w:author="Vermouth" w:date="2021-10-10T07:50:00Z">
            <w:rPr>
              <w:lang w:val="fr-FR" w:eastAsia="vi-VN"/>
            </w:rPr>
          </w:rPrChange>
        </w:rPr>
        <w:t xml:space="preserve"> router.</w:t>
      </w:r>
    </w:p>
    <w:p w14:paraId="53113ADD" w14:textId="77777777" w:rsidR="00146B24" w:rsidRPr="00146B24" w:rsidRDefault="00146B24">
      <w:pPr>
        <w:ind w:left="720"/>
        <w:rPr>
          <w:ins w:id="1853" w:author="Vermouth" w:date="2021-10-10T07:50:00Z"/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54" w:author="Vermouth" w:date="2021-10-10T07:50:00Z">
            <w:rPr>
              <w:ins w:id="1855" w:author="Vermouth" w:date="2021-10-10T07:50:00Z"/>
              <w:lang w:val="fr-FR" w:eastAsia="vi-VN"/>
            </w:rPr>
          </w:rPrChange>
        </w:rPr>
        <w:pPrChange w:id="1856" w:author="Vermouth" w:date="2021-10-10T07:50:00Z">
          <w:pPr>
            <w:pStyle w:val="ListParagraph"/>
            <w:shd w:val="clear" w:color="auto" w:fill="FFFFFF"/>
            <w:spacing w:before="360"/>
          </w:pPr>
        </w:pPrChange>
      </w:pPr>
    </w:p>
    <w:p w14:paraId="032BAB4B" w14:textId="0FD643F6" w:rsidR="00D7699E" w:rsidRPr="00146B24" w:rsidRDefault="00D7699E">
      <w:pPr>
        <w:ind w:left="720"/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57" w:author="Vermouth" w:date="2021-10-10T07:50:00Z">
            <w:rPr>
              <w:lang w:val="fr-FR" w:eastAsia="vi-VN"/>
            </w:rPr>
          </w:rPrChange>
        </w:rPr>
        <w:pPrChange w:id="1858" w:author="Vermouth" w:date="2021-10-10T07:50:00Z">
          <w:pPr>
            <w:pStyle w:val="ListParagraph"/>
            <w:shd w:val="clear" w:color="auto" w:fill="FFFFFF"/>
            <w:spacing w:before="360"/>
          </w:pPr>
        </w:pPrChange>
      </w:pPr>
      <w:proofErr w:type="spellStart"/>
      <w:r w:rsidRPr="00146B24">
        <w:rPr>
          <w:rFonts w:ascii="Times New Roman" w:hAnsi="Times New Roman" w:cs="Times New Roman"/>
          <w:b/>
          <w:bCs/>
          <w:color w:val="1B1B1B"/>
          <w:spacing w:val="-1"/>
          <w:sz w:val="26"/>
          <w:szCs w:val="26"/>
          <w:lang w:val="fr-FR" w:eastAsia="vi-VN"/>
          <w:rPrChange w:id="1859" w:author="Vermouth" w:date="2021-10-10T07:50:00Z">
            <w:rPr>
              <w:b/>
              <w:bCs/>
              <w:lang w:val="fr-FR" w:eastAsia="vi-VN"/>
            </w:rPr>
          </w:rPrChange>
        </w:rPr>
        <w:t>Reducer</w:t>
      </w:r>
      <w:proofErr w:type="spellEnd"/>
      <w:r w:rsidRPr="00146B24">
        <w:rPr>
          <w:rFonts w:ascii="Times New Roman" w:hAnsi="Times New Roman" w:cs="Times New Roman"/>
          <w:b/>
          <w:bCs/>
          <w:color w:val="1B1B1B"/>
          <w:spacing w:val="-1"/>
          <w:sz w:val="26"/>
          <w:szCs w:val="26"/>
          <w:lang w:val="fr-FR" w:eastAsia="vi-VN"/>
          <w:rPrChange w:id="1860" w:author="Vermouth" w:date="2021-10-10T07:50:00Z">
            <w:rPr>
              <w:b/>
              <w:bCs/>
              <w:lang w:val="fr-FR" w:eastAsia="vi-VN"/>
            </w:rPr>
          </w:rPrChange>
        </w:rPr>
        <w:t> :</w:t>
      </w:r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61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62" w:author="Vermouth" w:date="2021-10-10T07:50:00Z">
            <w:rPr>
              <w:lang w:val="fr-FR" w:eastAsia="vi-VN"/>
            </w:rPr>
          </w:rPrChange>
        </w:rPr>
        <w:t>Nơi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63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64" w:author="Vermouth" w:date="2021-10-10T07:50:00Z">
            <w:rPr>
              <w:lang w:val="fr-FR" w:eastAsia="vi-VN"/>
            </w:rPr>
          </w:rPrChange>
        </w:rPr>
        <w:t>lưu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65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66" w:author="Vermouth" w:date="2021-10-10T07:50:00Z">
            <w:rPr>
              <w:lang w:val="fr-FR" w:eastAsia="vi-VN"/>
            </w:rPr>
          </w:rPrChange>
        </w:rPr>
        <w:t>trữ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67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68" w:author="Vermouth" w:date="2021-10-10T07:50:00Z">
            <w:rPr>
              <w:lang w:val="fr-FR" w:eastAsia="vi-VN"/>
            </w:rPr>
          </w:rPrChange>
        </w:rPr>
        <w:t>các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69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70" w:author="Vermouth" w:date="2021-10-10T07:50:00Z">
            <w:rPr>
              <w:lang w:val="fr-FR" w:eastAsia="vi-VN"/>
            </w:rPr>
          </w:rPrChange>
        </w:rPr>
        <w:t>thông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71" w:author="Vermouth" w:date="2021-10-10T07:50:00Z">
            <w:rPr>
              <w:lang w:val="fr-FR" w:eastAsia="vi-VN"/>
            </w:rPr>
          </w:rPrChange>
        </w:rPr>
        <w:t xml:space="preserve"> tin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72" w:author="Vermouth" w:date="2021-10-10T07:50:00Z">
            <w:rPr>
              <w:lang w:val="fr-FR" w:eastAsia="vi-VN"/>
            </w:rPr>
          </w:rPrChange>
        </w:rPr>
        <w:t>liên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73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74" w:author="Vermouth" w:date="2021-10-10T07:50:00Z">
            <w:rPr>
              <w:lang w:val="fr-FR" w:eastAsia="vi-VN"/>
            </w:rPr>
          </w:rPrChange>
        </w:rPr>
        <w:t>quan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75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76" w:author="Vermouth" w:date="2021-10-10T07:50:00Z">
            <w:rPr>
              <w:lang w:val="fr-FR" w:eastAsia="vi-VN"/>
            </w:rPr>
          </w:rPrChange>
        </w:rPr>
        <w:t>đến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77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78" w:author="Vermouth" w:date="2021-10-10T07:50:00Z">
            <w:rPr>
              <w:lang w:val="fr-FR" w:eastAsia="vi-VN"/>
            </w:rPr>
          </w:rPrChange>
        </w:rPr>
        <w:t>dự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79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80" w:author="Vermouth" w:date="2021-10-10T07:50:00Z">
            <w:rPr>
              <w:lang w:val="fr-FR" w:eastAsia="vi-VN"/>
            </w:rPr>
          </w:rPrChange>
        </w:rPr>
        <w:t>án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81" w:author="Vermouth" w:date="2021-10-10T07:50:00Z">
            <w:rPr>
              <w:lang w:val="fr-FR" w:eastAsia="vi-VN"/>
            </w:rPr>
          </w:rPrChange>
        </w:rPr>
        <w:t xml:space="preserve"> :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82" w:author="Vermouth" w:date="2021-10-10T07:50:00Z">
            <w:rPr>
              <w:lang w:val="fr-FR" w:eastAsia="vi-VN"/>
            </w:rPr>
          </w:rPrChange>
        </w:rPr>
        <w:t>Thông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83" w:author="Vermouth" w:date="2021-10-10T07:50:00Z">
            <w:rPr>
              <w:lang w:val="fr-FR" w:eastAsia="vi-VN"/>
            </w:rPr>
          </w:rPrChange>
        </w:rPr>
        <w:t xml:space="preserve"> tin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84" w:author="Vermouth" w:date="2021-10-10T07:50:00Z">
            <w:rPr>
              <w:lang w:val="fr-FR" w:eastAsia="vi-VN"/>
            </w:rPr>
          </w:rPrChange>
        </w:rPr>
        <w:t>sản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85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86" w:author="Vermouth" w:date="2021-10-10T07:50:00Z">
            <w:rPr>
              <w:lang w:val="fr-FR" w:eastAsia="vi-VN"/>
            </w:rPr>
          </w:rPrChange>
        </w:rPr>
        <w:t>phẩm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87" w:author="Vermouth" w:date="2021-10-10T07:50:00Z">
            <w:rPr>
              <w:lang w:val="fr-FR" w:eastAsia="vi-VN"/>
            </w:rPr>
          </w:rPrChange>
        </w:rPr>
        <w:t xml:space="preserve">,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88" w:author="Vermouth" w:date="2021-10-10T07:50:00Z">
            <w:rPr>
              <w:lang w:val="fr-FR" w:eastAsia="vi-VN"/>
            </w:rPr>
          </w:rPrChange>
        </w:rPr>
        <w:t>khách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89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90" w:author="Vermouth" w:date="2021-10-10T07:50:00Z">
            <w:rPr>
              <w:lang w:val="fr-FR" w:eastAsia="vi-VN"/>
            </w:rPr>
          </w:rPrChange>
        </w:rPr>
        <w:t>hàng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91" w:author="Vermouth" w:date="2021-10-10T07:50:00Z">
            <w:rPr>
              <w:lang w:val="fr-FR" w:eastAsia="vi-VN"/>
            </w:rPr>
          </w:rPrChange>
        </w:rPr>
        <w:t xml:space="preserve">, </w:t>
      </w:r>
      <w:proofErr w:type="spell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92" w:author="Vermouth" w:date="2021-10-10T07:50:00Z">
            <w:rPr>
              <w:lang w:val="fr-FR" w:eastAsia="vi-VN"/>
            </w:rPr>
          </w:rPrChange>
        </w:rPr>
        <w:t>đơn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93" w:author="Vermouth" w:date="2021-10-10T07:50:00Z">
            <w:rPr>
              <w:lang w:val="fr-FR" w:eastAsia="vi-VN"/>
            </w:rPr>
          </w:rPrChange>
        </w:rPr>
        <w:t xml:space="preserve"> </w:t>
      </w:r>
      <w:proofErr w:type="spellStart"/>
      <w:proofErr w:type="gramStart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94" w:author="Vermouth" w:date="2021-10-10T07:50:00Z">
            <w:rPr>
              <w:lang w:val="fr-FR" w:eastAsia="vi-VN"/>
            </w:rPr>
          </w:rPrChange>
        </w:rPr>
        <w:t>hàng</w:t>
      </w:r>
      <w:proofErr w:type="spellEnd"/>
      <w:r w:rsidRPr="00146B24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  <w:rPrChange w:id="1895" w:author="Vermouth" w:date="2021-10-10T07:50:00Z">
            <w:rPr>
              <w:lang w:val="fr-FR" w:eastAsia="vi-VN"/>
            </w:rPr>
          </w:rPrChange>
        </w:rPr>
        <w:t>,…</w:t>
      </w:r>
      <w:proofErr w:type="gramEnd"/>
    </w:p>
    <w:p w14:paraId="1E10E4CD" w14:textId="505B3EBC" w:rsidR="00841CC7" w:rsidRPr="00A51C73" w:rsidRDefault="000F3AE5" w:rsidP="00257EDD">
      <w:pPr>
        <w:pStyle w:val="Heading3"/>
        <w:numPr>
          <w:ilvl w:val="0"/>
          <w:numId w:val="20"/>
        </w:numPr>
        <w:spacing w:line="360" w:lineRule="auto"/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fr-FR"/>
        </w:rPr>
      </w:pPr>
      <w:bookmarkStart w:id="1896" w:name="_Toc84748374"/>
      <w:r w:rsidRPr="000F3AE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8752" behindDoc="0" locked="0" layoutInCell="1" allowOverlap="1" wp14:anchorId="1DD35579" wp14:editId="4CE58A65">
            <wp:simplePos x="0" y="0"/>
            <wp:positionH relativeFrom="column">
              <wp:posOffset>1957070</wp:posOffset>
            </wp:positionH>
            <wp:positionV relativeFrom="paragraph">
              <wp:posOffset>342900</wp:posOffset>
            </wp:positionV>
            <wp:extent cx="2209800" cy="2203450"/>
            <wp:effectExtent l="0" t="0" r="0" b="0"/>
            <wp:wrapTopAndBottom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41CC7" w:rsidRPr="00A51C73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fr-FR"/>
        </w:rPr>
        <w:t>Tải</w:t>
      </w:r>
      <w:proofErr w:type="spellEnd"/>
      <w:r w:rsidR="00841CC7" w:rsidRPr="00A51C73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fr-FR"/>
        </w:rPr>
        <w:t xml:space="preserve">, </w:t>
      </w:r>
      <w:proofErr w:type="spellStart"/>
      <w:r w:rsidR="00841CC7" w:rsidRPr="00A51C73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fr-FR"/>
        </w:rPr>
        <w:t>tích</w:t>
      </w:r>
      <w:proofErr w:type="spellEnd"/>
      <w:r w:rsidR="00841CC7" w:rsidRPr="00A51C73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fr-FR"/>
        </w:rPr>
        <w:t xml:space="preserve"> </w:t>
      </w:r>
      <w:proofErr w:type="spellStart"/>
      <w:r w:rsidR="00841CC7" w:rsidRPr="00A51C73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fr-FR"/>
        </w:rPr>
        <w:t>hợp</w:t>
      </w:r>
      <w:proofErr w:type="spellEnd"/>
      <w:r w:rsidR="00841CC7" w:rsidRPr="00A51C73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fr-FR"/>
        </w:rPr>
        <w:t xml:space="preserve"> </w:t>
      </w:r>
      <w:proofErr w:type="spellStart"/>
      <w:r w:rsidR="00841CC7" w:rsidRPr="00A51C73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fr-FR"/>
        </w:rPr>
        <w:t>các</w:t>
      </w:r>
      <w:proofErr w:type="spellEnd"/>
      <w:r w:rsidR="00841CC7" w:rsidRPr="00A51C73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fr-FR"/>
        </w:rPr>
        <w:t xml:space="preserve"> </w:t>
      </w:r>
      <w:proofErr w:type="spellStart"/>
      <w:r w:rsidR="002447F5" w:rsidRPr="00A51C73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fr-FR"/>
        </w:rPr>
        <w:t>thư</w:t>
      </w:r>
      <w:proofErr w:type="spellEnd"/>
      <w:r w:rsidR="002447F5" w:rsidRPr="00A51C73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fr-FR"/>
        </w:rPr>
        <w:t xml:space="preserve"> </w:t>
      </w:r>
      <w:proofErr w:type="spellStart"/>
      <w:r w:rsidR="002447F5" w:rsidRPr="00A51C73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fr-FR"/>
        </w:rPr>
        <w:t>viện</w:t>
      </w:r>
      <w:proofErr w:type="spellEnd"/>
      <w:r w:rsidR="002447F5" w:rsidRPr="00A51C73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fr-FR"/>
        </w:rPr>
        <w:t xml:space="preserve"> </w:t>
      </w:r>
      <w:proofErr w:type="spellStart"/>
      <w:proofErr w:type="gramStart"/>
      <w:r w:rsidR="002447F5" w:rsidRPr="00A51C73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fr-FR"/>
        </w:rPr>
        <w:t>React</w:t>
      </w:r>
      <w:proofErr w:type="spellEnd"/>
      <w:r w:rsidR="00841CC7" w:rsidRPr="00A51C73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  <w:lang w:val="fr-FR"/>
        </w:rPr>
        <w:t>:</w:t>
      </w:r>
      <w:bookmarkEnd w:id="1896"/>
      <w:proofErr w:type="gramEnd"/>
    </w:p>
    <w:p w14:paraId="24689738" w14:textId="4486A38A" w:rsidR="000F3AE5" w:rsidRPr="00836B12" w:rsidRDefault="00836B12" w:rsidP="00836B12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6"/>
          <w:szCs w:val="26"/>
          <w:lang w:val="fr-FR"/>
        </w:rPr>
      </w:pPr>
      <w:bookmarkStart w:id="1897" w:name="_Toc84753646"/>
      <w:proofErr w:type="spellStart"/>
      <w:r w:rsidRPr="00836B12">
        <w:rPr>
          <w:rFonts w:ascii="Times New Roman" w:hAnsi="Times New Roman" w:cs="Times New Roman"/>
          <w:color w:val="auto"/>
          <w:sz w:val="26"/>
          <w:szCs w:val="26"/>
          <w:lang w:val="fr-FR"/>
        </w:rPr>
        <w:t>Hình</w:t>
      </w:r>
      <w:proofErr w:type="spellEnd"/>
      <w:r w:rsidRPr="00836B12">
        <w:rPr>
          <w:rFonts w:ascii="Times New Roman" w:hAnsi="Times New Roman" w:cs="Times New Roman"/>
          <w:color w:val="auto"/>
          <w:sz w:val="26"/>
          <w:szCs w:val="26"/>
          <w:lang w:val="fr-FR"/>
        </w:rPr>
        <w:t xml:space="preserve"> </w:t>
      </w:r>
      <w:ins w:id="1898" w:author="Vermouth" w:date="2021-10-10T04:33:00Z">
        <w:r w:rsidR="005C2ECC">
          <w:rPr>
            <w:rFonts w:ascii="Times New Roman" w:hAnsi="Times New Roman" w:cs="Times New Roman"/>
            <w:color w:val="auto"/>
            <w:sz w:val="26"/>
            <w:szCs w:val="26"/>
            <w:lang w:val="fr-FR"/>
          </w:rPr>
          <w:fldChar w:fldCharType="begin"/>
        </w:r>
        <w:r w:rsidR="005C2ECC">
          <w:rPr>
            <w:rFonts w:ascii="Times New Roman" w:hAnsi="Times New Roman" w:cs="Times New Roman"/>
            <w:color w:val="auto"/>
            <w:sz w:val="26"/>
            <w:szCs w:val="26"/>
            <w:lang w:val="fr-FR"/>
          </w:rPr>
          <w:instrText xml:space="preserve"> STYLEREF 1 \s </w:instrText>
        </w:r>
      </w:ins>
      <w:r w:rsidR="005C2ECC">
        <w:rPr>
          <w:rFonts w:ascii="Times New Roman" w:hAnsi="Times New Roman" w:cs="Times New Roman"/>
          <w:color w:val="auto"/>
          <w:sz w:val="26"/>
          <w:szCs w:val="26"/>
          <w:lang w:val="fr-FR"/>
        </w:rPr>
        <w:fldChar w:fldCharType="separate"/>
      </w:r>
      <w:r w:rsidR="005C2ECC">
        <w:rPr>
          <w:rFonts w:ascii="Times New Roman" w:hAnsi="Times New Roman" w:cs="Times New Roman"/>
          <w:noProof/>
          <w:color w:val="auto"/>
          <w:sz w:val="26"/>
          <w:szCs w:val="26"/>
          <w:lang w:val="fr-FR"/>
        </w:rPr>
        <w:t>3</w:t>
      </w:r>
      <w:ins w:id="1899" w:author="Vermouth" w:date="2021-10-10T04:33:00Z">
        <w:r w:rsidR="005C2ECC">
          <w:rPr>
            <w:rFonts w:ascii="Times New Roman" w:hAnsi="Times New Roman" w:cs="Times New Roman"/>
            <w:color w:val="auto"/>
            <w:sz w:val="26"/>
            <w:szCs w:val="26"/>
            <w:lang w:val="fr-FR"/>
          </w:rPr>
          <w:fldChar w:fldCharType="end"/>
        </w:r>
        <w:r w:rsidR="005C2ECC">
          <w:rPr>
            <w:rFonts w:ascii="Times New Roman" w:hAnsi="Times New Roman" w:cs="Times New Roman"/>
            <w:color w:val="auto"/>
            <w:sz w:val="26"/>
            <w:szCs w:val="26"/>
            <w:lang w:val="fr-FR"/>
          </w:rPr>
          <w:t>.</w:t>
        </w:r>
        <w:r w:rsidR="005C2ECC">
          <w:rPr>
            <w:rFonts w:ascii="Times New Roman" w:hAnsi="Times New Roman" w:cs="Times New Roman"/>
            <w:color w:val="auto"/>
            <w:sz w:val="26"/>
            <w:szCs w:val="26"/>
            <w:lang w:val="fr-FR"/>
          </w:rPr>
          <w:fldChar w:fldCharType="begin"/>
        </w:r>
        <w:r w:rsidR="005C2ECC">
          <w:rPr>
            <w:rFonts w:ascii="Times New Roman" w:hAnsi="Times New Roman" w:cs="Times New Roman"/>
            <w:color w:val="auto"/>
            <w:sz w:val="26"/>
            <w:szCs w:val="26"/>
            <w:lang w:val="fr-FR"/>
          </w:rPr>
          <w:instrText xml:space="preserve"> SEQ Hình \* ARABIC \s 1 </w:instrText>
        </w:r>
      </w:ins>
      <w:r w:rsidR="005C2ECC">
        <w:rPr>
          <w:rFonts w:ascii="Times New Roman" w:hAnsi="Times New Roman" w:cs="Times New Roman"/>
          <w:color w:val="auto"/>
          <w:sz w:val="26"/>
          <w:szCs w:val="26"/>
          <w:lang w:val="fr-FR"/>
        </w:rPr>
        <w:fldChar w:fldCharType="separate"/>
      </w:r>
      <w:ins w:id="1900" w:author="Vermouth" w:date="2021-10-10T04:33:00Z">
        <w:r w:rsidR="005C2ECC">
          <w:rPr>
            <w:rFonts w:ascii="Times New Roman" w:hAnsi="Times New Roman" w:cs="Times New Roman"/>
            <w:noProof/>
            <w:color w:val="auto"/>
            <w:sz w:val="26"/>
            <w:szCs w:val="26"/>
            <w:lang w:val="fr-FR"/>
          </w:rPr>
          <w:t>3</w:t>
        </w:r>
        <w:r w:rsidR="005C2ECC">
          <w:rPr>
            <w:rFonts w:ascii="Times New Roman" w:hAnsi="Times New Roman" w:cs="Times New Roman"/>
            <w:color w:val="auto"/>
            <w:sz w:val="26"/>
            <w:szCs w:val="26"/>
            <w:lang w:val="fr-FR"/>
          </w:rPr>
          <w:fldChar w:fldCharType="end"/>
        </w:r>
      </w:ins>
      <w:del w:id="1901" w:author="Vermouth" w:date="2021-10-10T03:59:00Z">
        <w:r w:rsidR="00A3501C" w:rsidDel="00013720">
          <w:rPr>
            <w:rFonts w:ascii="Times New Roman" w:hAnsi="Times New Roman" w:cs="Times New Roman"/>
            <w:color w:val="auto"/>
            <w:sz w:val="26"/>
            <w:szCs w:val="26"/>
            <w:lang w:val="fr-FR"/>
          </w:rPr>
          <w:fldChar w:fldCharType="begin"/>
        </w:r>
        <w:r w:rsidR="00A3501C" w:rsidDel="00013720">
          <w:rPr>
            <w:rFonts w:ascii="Times New Roman" w:hAnsi="Times New Roman" w:cs="Times New Roman"/>
            <w:color w:val="auto"/>
            <w:sz w:val="26"/>
            <w:szCs w:val="26"/>
            <w:lang w:val="fr-FR"/>
          </w:rPr>
          <w:delInstrText xml:space="preserve"> STYLEREF 1 \s </w:delInstrText>
        </w:r>
        <w:r w:rsidR="00A3501C" w:rsidDel="00013720">
          <w:rPr>
            <w:rFonts w:ascii="Times New Roman" w:hAnsi="Times New Roman" w:cs="Times New Roman"/>
            <w:color w:val="auto"/>
            <w:sz w:val="26"/>
            <w:szCs w:val="26"/>
            <w:lang w:val="fr-FR"/>
          </w:rPr>
          <w:fldChar w:fldCharType="separate"/>
        </w:r>
        <w:r w:rsidR="00A3501C" w:rsidDel="00013720">
          <w:rPr>
            <w:rFonts w:ascii="Times New Roman" w:hAnsi="Times New Roman" w:cs="Times New Roman"/>
            <w:noProof/>
            <w:color w:val="auto"/>
            <w:sz w:val="26"/>
            <w:szCs w:val="26"/>
            <w:lang w:val="fr-FR"/>
          </w:rPr>
          <w:delText>3</w:delText>
        </w:r>
        <w:r w:rsidR="00A3501C" w:rsidDel="00013720">
          <w:rPr>
            <w:rFonts w:ascii="Times New Roman" w:hAnsi="Times New Roman" w:cs="Times New Roman"/>
            <w:color w:val="auto"/>
            <w:sz w:val="26"/>
            <w:szCs w:val="26"/>
            <w:lang w:val="fr-FR"/>
          </w:rPr>
          <w:fldChar w:fldCharType="end"/>
        </w:r>
        <w:r w:rsidR="00A3501C" w:rsidDel="00013720">
          <w:rPr>
            <w:rFonts w:ascii="Times New Roman" w:hAnsi="Times New Roman" w:cs="Times New Roman"/>
            <w:color w:val="auto"/>
            <w:sz w:val="26"/>
            <w:szCs w:val="26"/>
            <w:lang w:val="fr-FR"/>
          </w:rPr>
          <w:delText>.</w:delText>
        </w:r>
        <w:r w:rsidR="00A3501C" w:rsidDel="00013720">
          <w:rPr>
            <w:rFonts w:ascii="Times New Roman" w:hAnsi="Times New Roman" w:cs="Times New Roman"/>
            <w:color w:val="auto"/>
            <w:sz w:val="26"/>
            <w:szCs w:val="26"/>
            <w:lang w:val="fr-FR"/>
          </w:rPr>
          <w:fldChar w:fldCharType="begin"/>
        </w:r>
        <w:r w:rsidR="00A3501C" w:rsidDel="00013720">
          <w:rPr>
            <w:rFonts w:ascii="Times New Roman" w:hAnsi="Times New Roman" w:cs="Times New Roman"/>
            <w:color w:val="auto"/>
            <w:sz w:val="26"/>
            <w:szCs w:val="26"/>
            <w:lang w:val="fr-FR"/>
          </w:rPr>
          <w:delInstrText xml:space="preserve"> SEQ Hình \* ARABIC \s 1 </w:delInstrText>
        </w:r>
        <w:r w:rsidR="00A3501C" w:rsidDel="00013720">
          <w:rPr>
            <w:rFonts w:ascii="Times New Roman" w:hAnsi="Times New Roman" w:cs="Times New Roman"/>
            <w:color w:val="auto"/>
            <w:sz w:val="26"/>
            <w:szCs w:val="26"/>
            <w:lang w:val="fr-FR"/>
          </w:rPr>
          <w:fldChar w:fldCharType="separate"/>
        </w:r>
        <w:r w:rsidR="00A3501C" w:rsidDel="00013720">
          <w:rPr>
            <w:rFonts w:ascii="Times New Roman" w:hAnsi="Times New Roman" w:cs="Times New Roman"/>
            <w:noProof/>
            <w:color w:val="auto"/>
            <w:sz w:val="26"/>
            <w:szCs w:val="26"/>
            <w:lang w:val="fr-FR"/>
          </w:rPr>
          <w:delText>3</w:delText>
        </w:r>
        <w:r w:rsidR="00A3501C" w:rsidDel="00013720">
          <w:rPr>
            <w:rFonts w:ascii="Times New Roman" w:hAnsi="Times New Roman" w:cs="Times New Roman"/>
            <w:color w:val="auto"/>
            <w:sz w:val="26"/>
            <w:szCs w:val="26"/>
            <w:lang w:val="fr-FR"/>
          </w:rPr>
          <w:fldChar w:fldCharType="end"/>
        </w:r>
      </w:del>
      <w:r w:rsidRPr="00836B12">
        <w:rPr>
          <w:rFonts w:ascii="Times New Roman" w:hAnsi="Times New Roman" w:cs="Times New Roman"/>
          <w:color w:val="auto"/>
          <w:sz w:val="26"/>
          <w:szCs w:val="26"/>
          <w:lang w:val="fr-FR"/>
        </w:rPr>
        <w:t xml:space="preserve"> </w:t>
      </w:r>
      <w:proofErr w:type="spellStart"/>
      <w:r w:rsidRPr="00836B12">
        <w:rPr>
          <w:rFonts w:ascii="Times New Roman" w:hAnsi="Times New Roman" w:cs="Times New Roman"/>
          <w:color w:val="auto"/>
          <w:sz w:val="26"/>
          <w:szCs w:val="26"/>
          <w:lang w:val="fr-FR"/>
        </w:rPr>
        <w:t>Các</w:t>
      </w:r>
      <w:proofErr w:type="spellEnd"/>
      <w:r w:rsidRPr="00836B12">
        <w:rPr>
          <w:rFonts w:ascii="Times New Roman" w:hAnsi="Times New Roman" w:cs="Times New Roman"/>
          <w:color w:val="auto"/>
          <w:sz w:val="26"/>
          <w:szCs w:val="26"/>
          <w:lang w:val="fr-FR"/>
        </w:rPr>
        <w:t xml:space="preserve"> </w:t>
      </w:r>
      <w:proofErr w:type="spellStart"/>
      <w:r w:rsidRPr="00836B12">
        <w:rPr>
          <w:rFonts w:ascii="Times New Roman" w:hAnsi="Times New Roman" w:cs="Times New Roman"/>
          <w:color w:val="auto"/>
          <w:sz w:val="26"/>
          <w:szCs w:val="26"/>
          <w:lang w:val="fr-FR"/>
        </w:rPr>
        <w:t>thư</w:t>
      </w:r>
      <w:proofErr w:type="spellEnd"/>
      <w:r w:rsidRPr="00836B12">
        <w:rPr>
          <w:rFonts w:ascii="Times New Roman" w:hAnsi="Times New Roman" w:cs="Times New Roman"/>
          <w:color w:val="auto"/>
          <w:sz w:val="26"/>
          <w:szCs w:val="26"/>
          <w:lang w:val="fr-FR"/>
        </w:rPr>
        <w:t xml:space="preserve"> </w:t>
      </w:r>
      <w:proofErr w:type="spellStart"/>
      <w:r w:rsidRPr="00836B12">
        <w:rPr>
          <w:rFonts w:ascii="Times New Roman" w:hAnsi="Times New Roman" w:cs="Times New Roman"/>
          <w:color w:val="auto"/>
          <w:sz w:val="26"/>
          <w:szCs w:val="26"/>
          <w:lang w:val="fr-FR"/>
        </w:rPr>
        <w:t>viện</w:t>
      </w:r>
      <w:proofErr w:type="spellEnd"/>
      <w:r w:rsidRPr="00836B12">
        <w:rPr>
          <w:rFonts w:ascii="Times New Roman" w:hAnsi="Times New Roman" w:cs="Times New Roman"/>
          <w:color w:val="auto"/>
          <w:sz w:val="26"/>
          <w:szCs w:val="26"/>
          <w:lang w:val="fr-FR"/>
        </w:rPr>
        <w:t xml:space="preserve"> </w:t>
      </w:r>
      <w:proofErr w:type="spellStart"/>
      <w:r w:rsidRPr="00836B12">
        <w:rPr>
          <w:rFonts w:ascii="Times New Roman" w:hAnsi="Times New Roman" w:cs="Times New Roman"/>
          <w:color w:val="auto"/>
          <w:sz w:val="26"/>
          <w:szCs w:val="26"/>
          <w:lang w:val="fr-FR"/>
        </w:rPr>
        <w:t>hỗ</w:t>
      </w:r>
      <w:proofErr w:type="spellEnd"/>
      <w:r w:rsidRPr="00836B12">
        <w:rPr>
          <w:rFonts w:ascii="Times New Roman" w:hAnsi="Times New Roman" w:cs="Times New Roman"/>
          <w:color w:val="auto"/>
          <w:sz w:val="26"/>
          <w:szCs w:val="26"/>
          <w:lang w:val="fr-FR"/>
        </w:rPr>
        <w:t xml:space="preserve"> </w:t>
      </w:r>
      <w:proofErr w:type="spellStart"/>
      <w:r w:rsidRPr="00836B12">
        <w:rPr>
          <w:rFonts w:ascii="Times New Roman" w:hAnsi="Times New Roman" w:cs="Times New Roman"/>
          <w:color w:val="auto"/>
          <w:sz w:val="26"/>
          <w:szCs w:val="26"/>
          <w:lang w:val="fr-FR"/>
        </w:rPr>
        <w:t>trợ</w:t>
      </w:r>
      <w:proofErr w:type="spellEnd"/>
      <w:r w:rsidRPr="00836B12">
        <w:rPr>
          <w:rFonts w:ascii="Times New Roman" w:hAnsi="Times New Roman" w:cs="Times New Roman"/>
          <w:color w:val="auto"/>
          <w:sz w:val="26"/>
          <w:szCs w:val="26"/>
          <w:lang w:val="fr-FR"/>
        </w:rPr>
        <w:t xml:space="preserve"> </w:t>
      </w:r>
      <w:proofErr w:type="spellStart"/>
      <w:r w:rsidRPr="00836B12">
        <w:rPr>
          <w:rFonts w:ascii="Times New Roman" w:hAnsi="Times New Roman" w:cs="Times New Roman"/>
          <w:color w:val="auto"/>
          <w:sz w:val="26"/>
          <w:szCs w:val="26"/>
          <w:lang w:val="fr-FR"/>
        </w:rPr>
        <w:t>dự</w:t>
      </w:r>
      <w:proofErr w:type="spellEnd"/>
      <w:r w:rsidRPr="00836B12">
        <w:rPr>
          <w:rFonts w:ascii="Times New Roman" w:hAnsi="Times New Roman" w:cs="Times New Roman"/>
          <w:color w:val="auto"/>
          <w:sz w:val="26"/>
          <w:szCs w:val="26"/>
          <w:lang w:val="fr-FR"/>
        </w:rPr>
        <w:t xml:space="preserve"> </w:t>
      </w:r>
      <w:proofErr w:type="spellStart"/>
      <w:r w:rsidRPr="00836B12">
        <w:rPr>
          <w:rFonts w:ascii="Times New Roman" w:hAnsi="Times New Roman" w:cs="Times New Roman"/>
          <w:color w:val="auto"/>
          <w:sz w:val="26"/>
          <w:szCs w:val="26"/>
          <w:lang w:val="fr-FR"/>
        </w:rPr>
        <w:t>án</w:t>
      </w:r>
      <w:bookmarkEnd w:id="1897"/>
      <w:proofErr w:type="spellEnd"/>
    </w:p>
    <w:p w14:paraId="0C99D0D9" w14:textId="09529C70" w:rsidR="000F3AE5" w:rsidRPr="00D71ABC" w:rsidRDefault="000F3AE5" w:rsidP="00257ED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  <w:lang w:val="fr-FR"/>
        </w:rPr>
      </w:pPr>
      <w:proofErr w:type="spellStart"/>
      <w:r w:rsidRPr="00D71ABC">
        <w:rPr>
          <w:rFonts w:ascii="Times New Roman" w:hAnsi="Times New Roman" w:cs="Times New Roman"/>
          <w:sz w:val="26"/>
          <w:szCs w:val="26"/>
          <w:lang w:val="fr-FR"/>
        </w:rPr>
        <w:t>Một</w:t>
      </w:r>
      <w:proofErr w:type="spellEnd"/>
      <w:r w:rsidRPr="00D71ABC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D71ABC">
        <w:rPr>
          <w:rFonts w:ascii="Times New Roman" w:hAnsi="Times New Roman" w:cs="Times New Roman"/>
          <w:sz w:val="26"/>
          <w:szCs w:val="26"/>
          <w:lang w:val="fr-FR"/>
        </w:rPr>
        <w:t>số</w:t>
      </w:r>
      <w:proofErr w:type="spellEnd"/>
      <w:r w:rsidR="00A51C73" w:rsidRPr="00D71ABC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="00A51C73" w:rsidRPr="00D71ABC">
        <w:rPr>
          <w:rFonts w:ascii="Times New Roman" w:hAnsi="Times New Roman" w:cs="Times New Roman"/>
          <w:sz w:val="26"/>
          <w:szCs w:val="26"/>
          <w:lang w:val="fr-FR"/>
        </w:rPr>
        <w:t>thư</w:t>
      </w:r>
      <w:proofErr w:type="spellEnd"/>
      <w:r w:rsidR="00A51C73" w:rsidRPr="00D71ABC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="00A51C73" w:rsidRPr="00D71ABC">
        <w:rPr>
          <w:rFonts w:ascii="Times New Roman" w:hAnsi="Times New Roman" w:cs="Times New Roman"/>
          <w:sz w:val="26"/>
          <w:szCs w:val="26"/>
          <w:lang w:val="fr-FR"/>
        </w:rPr>
        <w:t>viện</w:t>
      </w:r>
      <w:proofErr w:type="spellEnd"/>
      <w:r w:rsidR="00A51C73" w:rsidRPr="00D71ABC">
        <w:rPr>
          <w:rFonts w:ascii="Times New Roman" w:hAnsi="Times New Roman" w:cs="Times New Roman"/>
          <w:sz w:val="26"/>
          <w:szCs w:val="26"/>
          <w:lang w:val="fr-FR"/>
        </w:rPr>
        <w:t xml:space="preserve"> middlewa</w:t>
      </w:r>
      <w:r w:rsidR="006B57A3" w:rsidRPr="00D71ABC">
        <w:rPr>
          <w:rFonts w:ascii="Times New Roman" w:hAnsi="Times New Roman" w:cs="Times New Roman"/>
          <w:sz w:val="26"/>
          <w:szCs w:val="26"/>
          <w:lang w:val="fr-FR"/>
        </w:rPr>
        <w:t>re</w:t>
      </w:r>
      <w:r w:rsidRPr="00D71ABC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D71ABC">
        <w:rPr>
          <w:rFonts w:ascii="Times New Roman" w:hAnsi="Times New Roman" w:cs="Times New Roman"/>
          <w:sz w:val="26"/>
          <w:szCs w:val="26"/>
          <w:lang w:val="fr-FR"/>
        </w:rPr>
        <w:t>tiêu</w:t>
      </w:r>
      <w:proofErr w:type="spellEnd"/>
      <w:r w:rsidRPr="00D71ABC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proofErr w:type="gramStart"/>
      <w:r w:rsidRPr="00D71ABC">
        <w:rPr>
          <w:rFonts w:ascii="Times New Roman" w:hAnsi="Times New Roman" w:cs="Times New Roman"/>
          <w:sz w:val="26"/>
          <w:szCs w:val="26"/>
          <w:lang w:val="fr-FR"/>
        </w:rPr>
        <w:t>biểu</w:t>
      </w:r>
      <w:proofErr w:type="spellEnd"/>
      <w:r w:rsidRPr="00D71ABC">
        <w:rPr>
          <w:rFonts w:ascii="Times New Roman" w:hAnsi="Times New Roman" w:cs="Times New Roman"/>
          <w:sz w:val="26"/>
          <w:szCs w:val="26"/>
          <w:lang w:val="fr-FR"/>
        </w:rPr>
        <w:t>:</w:t>
      </w:r>
      <w:proofErr w:type="gramEnd"/>
    </w:p>
    <w:p w14:paraId="200BAEAF" w14:textId="13A6D281" w:rsidR="000F3AE5" w:rsidRPr="00F040D3" w:rsidRDefault="000F3AE5" w:rsidP="00257EDD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  <w:lang w:val="fr-FR"/>
        </w:rPr>
      </w:pP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Material-ul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: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Hỗ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trợ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trong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việc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thiết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kế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giao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diện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và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sử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dụng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icon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cho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trang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web.</w:t>
      </w:r>
    </w:p>
    <w:p w14:paraId="01E64DFF" w14:textId="4E51C821" w:rsidR="000F3AE5" w:rsidRPr="00F040D3" w:rsidRDefault="000F3AE5" w:rsidP="00257EDD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  <w:lang w:val="fr-FR"/>
        </w:rPr>
      </w:pPr>
      <w:proofErr w:type="gramStart"/>
      <w:r w:rsidRPr="00F040D3">
        <w:rPr>
          <w:rFonts w:ascii="Times New Roman" w:hAnsi="Times New Roman" w:cs="Times New Roman"/>
          <w:sz w:val="26"/>
          <w:szCs w:val="26"/>
          <w:lang w:val="fr-FR"/>
        </w:rPr>
        <w:t>Axios:</w:t>
      </w:r>
      <w:proofErr w:type="gram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Hỗ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trợ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việc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kết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nối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với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Api.</w:t>
      </w:r>
    </w:p>
    <w:p w14:paraId="32778789" w14:textId="44BC76DB" w:rsidR="000F3AE5" w:rsidRPr="00F040D3" w:rsidRDefault="000F3AE5" w:rsidP="00257EDD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  <w:lang w:val="fr-FR"/>
        </w:rPr>
      </w:pP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Emailjs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>-</w:t>
      </w:r>
      <w:proofErr w:type="gramStart"/>
      <w:r w:rsidRPr="00F040D3">
        <w:rPr>
          <w:rFonts w:ascii="Times New Roman" w:hAnsi="Times New Roman" w:cs="Times New Roman"/>
          <w:sz w:val="26"/>
          <w:szCs w:val="26"/>
          <w:lang w:val="fr-FR"/>
        </w:rPr>
        <w:t>com:</w:t>
      </w:r>
      <w:proofErr w:type="gram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Hỗ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trợ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trong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hoạt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động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tự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động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gửi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email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sau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khi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người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dùng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thao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tác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>.</w:t>
      </w:r>
    </w:p>
    <w:p w14:paraId="24185A41" w14:textId="4708E547" w:rsidR="000F3AE5" w:rsidRPr="00F040D3" w:rsidRDefault="000F3AE5" w:rsidP="00257EDD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  <w:lang w:val="fr-FR"/>
        </w:rPr>
      </w:pP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React-Redux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, </w:t>
      </w:r>
      <w:proofErr w:type="spellStart"/>
      <w:proofErr w:type="gramStart"/>
      <w:r w:rsidRPr="00F040D3">
        <w:rPr>
          <w:rFonts w:ascii="Times New Roman" w:hAnsi="Times New Roman" w:cs="Times New Roman"/>
          <w:sz w:val="26"/>
          <w:szCs w:val="26"/>
          <w:lang w:val="fr-FR"/>
        </w:rPr>
        <w:t>Redux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>:</w:t>
      </w:r>
      <w:proofErr w:type="gram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Hỗ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trợ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trong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việc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lưu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trữ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dữ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liệu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và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giao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tiếp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giữa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các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components.</w:t>
      </w:r>
    </w:p>
    <w:p w14:paraId="245F6296" w14:textId="14AC4C36" w:rsidR="00841CC7" w:rsidRPr="00F040D3" w:rsidRDefault="000F3AE5" w:rsidP="00257EDD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  <w:lang w:val="fr-FR"/>
        </w:rPr>
      </w:pPr>
      <w:r w:rsidRPr="00F040D3">
        <w:rPr>
          <w:rFonts w:ascii="Times New Roman" w:hAnsi="Times New Roman" w:cs="Times New Roman"/>
          <w:sz w:val="26"/>
          <w:szCs w:val="26"/>
          <w:lang w:val="fr-FR"/>
        </w:rPr>
        <w:lastRenderedPageBreak/>
        <w:t xml:space="preserve">Sweetalert2 :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Hỗ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trợ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giao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diện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trong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việc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hiển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thị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các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thông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báo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cho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  <w:lang w:val="fr-FR"/>
        </w:rPr>
        <w:t>trang</w:t>
      </w:r>
      <w:proofErr w:type="spellEnd"/>
      <w:r w:rsidRPr="00F040D3">
        <w:rPr>
          <w:rFonts w:ascii="Times New Roman" w:hAnsi="Times New Roman" w:cs="Times New Roman"/>
          <w:sz w:val="26"/>
          <w:szCs w:val="26"/>
          <w:lang w:val="fr-FR"/>
        </w:rPr>
        <w:t xml:space="preserve"> web.</w:t>
      </w:r>
    </w:p>
    <w:p w14:paraId="5A8B2644" w14:textId="2AB94870" w:rsidR="000F3AE5" w:rsidRPr="000F3AE5" w:rsidRDefault="000F3AE5" w:rsidP="00257EDD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  <w:lang w:val="fr-FR"/>
        </w:rPr>
      </w:pPr>
      <w:proofErr w:type="spellStart"/>
      <w:r w:rsidRPr="000F3AE5">
        <w:rPr>
          <w:rFonts w:ascii="Times New Roman" w:hAnsi="Times New Roman" w:cs="Times New Roman"/>
          <w:sz w:val="26"/>
          <w:szCs w:val="26"/>
          <w:lang w:val="fr-FR"/>
        </w:rPr>
        <w:t>React</w:t>
      </w:r>
      <w:proofErr w:type="spellEnd"/>
      <w:r w:rsidRPr="000F3AE5">
        <w:rPr>
          <w:rFonts w:ascii="Times New Roman" w:hAnsi="Times New Roman" w:cs="Times New Roman"/>
          <w:sz w:val="26"/>
          <w:szCs w:val="26"/>
          <w:lang w:val="fr-FR"/>
        </w:rPr>
        <w:t>-router-</w:t>
      </w:r>
      <w:proofErr w:type="gramStart"/>
      <w:r w:rsidRPr="000F3AE5">
        <w:rPr>
          <w:rFonts w:ascii="Times New Roman" w:hAnsi="Times New Roman" w:cs="Times New Roman"/>
          <w:sz w:val="26"/>
          <w:szCs w:val="26"/>
          <w:lang w:val="fr-FR"/>
        </w:rPr>
        <w:t>dom:</w:t>
      </w:r>
      <w:proofErr w:type="gramEnd"/>
      <w:r w:rsidRPr="000F3AE5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0F3AE5">
        <w:rPr>
          <w:rFonts w:ascii="Times New Roman" w:hAnsi="Times New Roman" w:cs="Times New Roman"/>
          <w:sz w:val="26"/>
          <w:szCs w:val="26"/>
          <w:lang w:val="fr-FR"/>
        </w:rPr>
        <w:t>Hỗ</w:t>
      </w:r>
      <w:proofErr w:type="spellEnd"/>
      <w:r w:rsidRPr="000F3AE5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0F3AE5">
        <w:rPr>
          <w:rFonts w:ascii="Times New Roman" w:hAnsi="Times New Roman" w:cs="Times New Roman"/>
          <w:sz w:val="26"/>
          <w:szCs w:val="26"/>
          <w:lang w:val="fr-FR"/>
        </w:rPr>
        <w:t>trợ</w:t>
      </w:r>
      <w:proofErr w:type="spellEnd"/>
      <w:r w:rsidRPr="000F3AE5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0F3AE5">
        <w:rPr>
          <w:rFonts w:ascii="Times New Roman" w:hAnsi="Times New Roman" w:cs="Times New Roman"/>
          <w:sz w:val="26"/>
          <w:szCs w:val="26"/>
          <w:lang w:val="fr-FR"/>
        </w:rPr>
        <w:t>việc</w:t>
      </w:r>
      <w:proofErr w:type="spellEnd"/>
      <w:r w:rsidRPr="000F3AE5">
        <w:rPr>
          <w:rFonts w:ascii="Times New Roman" w:hAnsi="Times New Roman" w:cs="Times New Roman"/>
          <w:sz w:val="26"/>
          <w:szCs w:val="26"/>
          <w:lang w:val="fr-FR"/>
        </w:rPr>
        <w:t xml:space="preserve"> router </w:t>
      </w:r>
      <w:proofErr w:type="spellStart"/>
      <w:r w:rsidRPr="000F3AE5">
        <w:rPr>
          <w:rFonts w:ascii="Times New Roman" w:hAnsi="Times New Roman" w:cs="Times New Roman"/>
          <w:sz w:val="26"/>
          <w:szCs w:val="26"/>
          <w:lang w:val="fr-FR"/>
        </w:rPr>
        <w:t>giữa</w:t>
      </w:r>
      <w:proofErr w:type="spellEnd"/>
      <w:r w:rsidRPr="000F3AE5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0F3AE5">
        <w:rPr>
          <w:rFonts w:ascii="Times New Roman" w:hAnsi="Times New Roman" w:cs="Times New Roman"/>
          <w:sz w:val="26"/>
          <w:szCs w:val="26"/>
          <w:lang w:val="fr-FR"/>
        </w:rPr>
        <w:t>các</w:t>
      </w:r>
      <w:proofErr w:type="spellEnd"/>
      <w:r w:rsidRPr="000F3AE5">
        <w:rPr>
          <w:rFonts w:ascii="Times New Roman" w:hAnsi="Times New Roman" w:cs="Times New Roman"/>
          <w:sz w:val="26"/>
          <w:szCs w:val="26"/>
          <w:lang w:val="fr-FR"/>
        </w:rPr>
        <w:t xml:space="preserve"> pages </w:t>
      </w:r>
      <w:proofErr w:type="spellStart"/>
      <w:r w:rsidRPr="000F3AE5">
        <w:rPr>
          <w:rFonts w:ascii="Times New Roman" w:hAnsi="Times New Roman" w:cs="Times New Roman"/>
          <w:sz w:val="26"/>
          <w:szCs w:val="26"/>
          <w:lang w:val="fr-FR"/>
        </w:rPr>
        <w:t>trang</w:t>
      </w:r>
      <w:proofErr w:type="spellEnd"/>
      <w:r w:rsidRPr="000F3AE5">
        <w:rPr>
          <w:rFonts w:ascii="Times New Roman" w:hAnsi="Times New Roman" w:cs="Times New Roman"/>
          <w:sz w:val="26"/>
          <w:szCs w:val="26"/>
          <w:lang w:val="fr-FR"/>
        </w:rPr>
        <w:t xml:space="preserve"> web.</w:t>
      </w:r>
    </w:p>
    <w:p w14:paraId="3B490ACC" w14:textId="193441E1" w:rsidR="00CB678C" w:rsidRPr="000F3AE5" w:rsidRDefault="00CB678C" w:rsidP="00257EDD">
      <w:pPr>
        <w:pStyle w:val="Heading3"/>
        <w:numPr>
          <w:ilvl w:val="0"/>
          <w:numId w:val="18"/>
        </w:numPr>
        <w:spacing w:line="360" w:lineRule="auto"/>
        <w:ind w:left="420"/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</w:pPr>
      <w:bookmarkStart w:id="1902" w:name="_Toc84748375"/>
      <w:proofErr w:type="spellStart"/>
      <w:r w:rsidRPr="000F3AE5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Khởi</w:t>
      </w:r>
      <w:proofErr w:type="spellEnd"/>
      <w:r w:rsidRPr="000F3AE5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 w:rsidRPr="000F3AE5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chạy</w:t>
      </w:r>
      <w:proofErr w:type="spellEnd"/>
      <w:r w:rsidRPr="000F3AE5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 w:rsidRPr="000F3AE5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dư</w:t>
      </w:r>
      <w:proofErr w:type="spellEnd"/>
      <w:r w:rsidRPr="000F3AE5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 w:rsidRPr="000F3AE5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án</w:t>
      </w:r>
      <w:proofErr w:type="spellEnd"/>
      <w:r w:rsidRPr="000F3AE5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:</w:t>
      </w:r>
      <w:bookmarkEnd w:id="1902"/>
    </w:p>
    <w:p w14:paraId="04D02451" w14:textId="3FD96EC1" w:rsidR="003216BA" w:rsidRPr="000F3AE5" w:rsidRDefault="003216BA" w:rsidP="00257ED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F3AE5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0F3AE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F3AE5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0F3AE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F3AE5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0F3AE5">
        <w:rPr>
          <w:rFonts w:ascii="Times New Roman" w:hAnsi="Times New Roman" w:cs="Times New Roman"/>
          <w:sz w:val="26"/>
          <w:szCs w:val="26"/>
        </w:rPr>
        <w:t>:</w:t>
      </w:r>
    </w:p>
    <w:p w14:paraId="645277F3" w14:textId="46B374F8" w:rsidR="00CB678C" w:rsidRPr="000F3AE5" w:rsidRDefault="00F37FF2" w:rsidP="00257ED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pict w14:anchorId="328332DA">
          <v:shape id="_x0000_s2134" type="#_x0000_t202" style="position:absolute;left:0;text-align:left;margin-left:92.9pt;margin-top:192.8pt;width:267pt;height:.05pt;z-index:251665920;mso-position-horizontal-relative:text;mso-position-vertical-relative:text" stroked="f">
            <v:textbox style="mso-fit-shape-to-text:t" inset="0,0,0,0">
              <w:txbxContent>
                <w:p w14:paraId="6E42AD02" w14:textId="68794E89" w:rsidR="00836B12" w:rsidRPr="00836B12" w:rsidRDefault="00836B12" w:rsidP="00836B12">
                  <w:pPr>
                    <w:pStyle w:val="Caption"/>
                    <w:jc w:val="center"/>
                    <w:rPr>
                      <w:rFonts w:ascii="Times New Roman" w:hAnsi="Times New Roman" w:cs="Times New Roman"/>
                      <w:noProof/>
                      <w:color w:val="auto"/>
                      <w:sz w:val="26"/>
                      <w:szCs w:val="26"/>
                    </w:rPr>
                  </w:pPr>
                  <w:bookmarkStart w:id="1903" w:name="_Toc84753647"/>
                  <w:proofErr w:type="spellStart"/>
                  <w:r w:rsidRPr="00836B1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Hình</w:t>
                  </w:r>
                  <w:proofErr w:type="spellEnd"/>
                  <w:r w:rsidRPr="00836B1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ins w:id="1904" w:author="Vermouth" w:date="2021-10-10T04:33:00Z"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instrText xml:space="preserve"> STYLEREF 1 \s </w:instrText>
                    </w:r>
                  </w:ins>
                  <w:r w:rsidR="005C2EC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fldChar w:fldCharType="separate"/>
                  </w:r>
                  <w:r w:rsidR="005C2ECC">
                    <w:rPr>
                      <w:rFonts w:ascii="Times New Roman" w:hAnsi="Times New Roman" w:cs="Times New Roman"/>
                      <w:noProof/>
                      <w:color w:val="auto"/>
                      <w:sz w:val="26"/>
                      <w:szCs w:val="26"/>
                    </w:rPr>
                    <w:t>3</w:t>
                  </w:r>
                  <w:ins w:id="1905" w:author="Vermouth" w:date="2021-10-10T04:33:00Z"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t>.</w:t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instrText xml:space="preserve"> SEQ Hình \* ARABIC \s 1 </w:instrText>
                    </w:r>
                  </w:ins>
                  <w:r w:rsidR="005C2EC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fldChar w:fldCharType="separate"/>
                  </w:r>
                  <w:ins w:id="1906" w:author="Vermouth" w:date="2021-10-10T04:33:00Z"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4</w:t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</w:ins>
                  <w:del w:id="1907" w:author="Vermouth" w:date="2021-10-10T03:59:00Z"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InstrText xml:space="preserve"> STYLEREF 1 \s </w:delInstr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A3501C" w:rsidDel="00013720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delText>3</w:del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Text>.</w:del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InstrText xml:space="preserve"> SEQ Hình \* ARABIC \s 1 </w:delInstr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A3501C" w:rsidDel="00013720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delText>4</w:del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</w:del>
                  <w:r w:rsidRPr="00836B1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36B1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Khởi</w:t>
                  </w:r>
                  <w:proofErr w:type="spellEnd"/>
                  <w:r w:rsidRPr="00836B1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36B1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chạy</w:t>
                  </w:r>
                  <w:proofErr w:type="spellEnd"/>
                  <w:r w:rsidRPr="00836B1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36B1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Api</w:t>
                  </w:r>
                  <w:bookmarkEnd w:id="1903"/>
                  <w:proofErr w:type="spellEnd"/>
                </w:p>
              </w:txbxContent>
            </v:textbox>
            <w10:wrap type="topAndBottom"/>
          </v:shape>
        </w:pict>
      </w:r>
      <w:r w:rsidR="00CB678C" w:rsidRPr="000F3AE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13696" behindDoc="0" locked="0" layoutInCell="1" allowOverlap="1" wp14:anchorId="4FE20ACE" wp14:editId="1CFB2C8B">
            <wp:simplePos x="0" y="0"/>
            <wp:positionH relativeFrom="column">
              <wp:posOffset>1179830</wp:posOffset>
            </wp:positionH>
            <wp:positionV relativeFrom="paragraph">
              <wp:posOffset>327660</wp:posOffset>
            </wp:positionV>
            <wp:extent cx="3390900" cy="2063750"/>
            <wp:effectExtent l="0" t="0" r="0" b="0"/>
            <wp:wrapTopAndBottom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CB678C" w:rsidRPr="000F3AE5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="00CB678C" w:rsidRPr="000F3AE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78C" w:rsidRPr="000F3AE5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="00CB678C" w:rsidRPr="000F3AE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78C" w:rsidRPr="000F3AE5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="00CB678C" w:rsidRPr="000F3AE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78C" w:rsidRPr="000F3AE5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="00CB678C" w:rsidRPr="000F3AE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78C" w:rsidRPr="000F3AE5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="00CB678C" w:rsidRPr="000F3AE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78C" w:rsidRPr="000F3AE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B678C" w:rsidRPr="000F3AE5">
        <w:rPr>
          <w:rFonts w:ascii="Times New Roman" w:hAnsi="Times New Roman" w:cs="Times New Roman"/>
          <w:sz w:val="26"/>
          <w:szCs w:val="26"/>
        </w:rPr>
        <w:t xml:space="preserve"> upload </w:t>
      </w:r>
      <w:proofErr w:type="spellStart"/>
      <w:r w:rsidR="00CB678C" w:rsidRPr="000F3AE5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CB678C" w:rsidRPr="000F3AE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CB678C" w:rsidRPr="000F3AE5">
        <w:rPr>
          <w:rFonts w:ascii="Times New Roman" w:hAnsi="Times New Roman" w:cs="Times New Roman"/>
          <w:sz w:val="26"/>
          <w:szCs w:val="26"/>
        </w:rPr>
        <w:t>host :</w:t>
      </w:r>
      <w:proofErr w:type="gramEnd"/>
      <w:r w:rsidR="00CB678C" w:rsidRPr="000F3AE5">
        <w:rPr>
          <w:rFonts w:ascii="Times New Roman" w:hAnsi="Times New Roman" w:cs="Times New Roman"/>
          <w:sz w:val="26"/>
          <w:szCs w:val="26"/>
        </w:rPr>
        <w:t xml:space="preserve"> json-server –watch </w:t>
      </w:r>
      <w:proofErr w:type="spellStart"/>
      <w:r w:rsidR="00CB678C" w:rsidRPr="000F3AE5">
        <w:rPr>
          <w:rFonts w:ascii="Times New Roman" w:hAnsi="Times New Roman" w:cs="Times New Roman"/>
          <w:sz w:val="26"/>
          <w:szCs w:val="26"/>
        </w:rPr>
        <w:t>db.json</w:t>
      </w:r>
      <w:proofErr w:type="spellEnd"/>
    </w:p>
    <w:p w14:paraId="7085DD5B" w14:textId="627A69D0" w:rsidR="00CB678C" w:rsidRPr="00605BC7" w:rsidRDefault="00CB678C" w:rsidP="000F3AE5">
      <w:pPr>
        <w:pStyle w:val="ListParagraph"/>
        <w:ind w:left="3600"/>
        <w:rPr>
          <w:rFonts w:ascii="Times New Roman" w:hAnsi="Times New Roman" w:cs="Times New Roman"/>
          <w:i/>
          <w:iCs/>
          <w:sz w:val="26"/>
          <w:szCs w:val="26"/>
        </w:rPr>
      </w:pPr>
    </w:p>
    <w:p w14:paraId="31988706" w14:textId="7B6D4B98" w:rsidR="00CB678C" w:rsidRPr="000F3AE5" w:rsidRDefault="00F37FF2" w:rsidP="000F3AE5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pict w14:anchorId="4847929A">
          <v:shape id="_x0000_s2135" type="#_x0000_t202" style="position:absolute;left:0;text-align:left;margin-left:32.9pt;margin-top:292.85pt;width:415.8pt;height:.05pt;z-index:251666944;mso-position-horizontal-relative:text;mso-position-vertical-relative:text" stroked="f">
            <v:textbox style="mso-fit-shape-to-text:t" inset="0,0,0,0">
              <w:txbxContent>
                <w:p w14:paraId="7CD004F8" w14:textId="737EDF1E" w:rsidR="00DA0F92" w:rsidRPr="00DA0F92" w:rsidRDefault="00DA0F92" w:rsidP="00DA0F92">
                  <w:pPr>
                    <w:pStyle w:val="Caption"/>
                    <w:jc w:val="center"/>
                    <w:rPr>
                      <w:rFonts w:ascii="Times New Roman" w:hAnsi="Times New Roman" w:cs="Times New Roman"/>
                      <w:noProof/>
                      <w:color w:val="auto"/>
                      <w:sz w:val="26"/>
                      <w:szCs w:val="26"/>
                    </w:rPr>
                  </w:pPr>
                  <w:bookmarkStart w:id="1908" w:name="_Toc84753648"/>
                  <w:proofErr w:type="spellStart"/>
                  <w:r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Hình</w:t>
                  </w:r>
                  <w:proofErr w:type="spellEnd"/>
                  <w:r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ins w:id="1909" w:author="Vermouth" w:date="2021-10-10T04:33:00Z"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instrText xml:space="preserve"> STYLEREF 1 \s </w:instrText>
                    </w:r>
                  </w:ins>
                  <w:r w:rsidR="005C2EC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fldChar w:fldCharType="separate"/>
                  </w:r>
                  <w:r w:rsidR="005C2ECC">
                    <w:rPr>
                      <w:rFonts w:ascii="Times New Roman" w:hAnsi="Times New Roman" w:cs="Times New Roman"/>
                      <w:noProof/>
                      <w:color w:val="auto"/>
                      <w:sz w:val="26"/>
                      <w:szCs w:val="26"/>
                    </w:rPr>
                    <w:t>3</w:t>
                  </w:r>
                  <w:ins w:id="1910" w:author="Vermouth" w:date="2021-10-10T04:33:00Z"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t>.</w:t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instrText xml:space="preserve"> SEQ Hình \* ARABIC \s 1 </w:instrText>
                    </w:r>
                  </w:ins>
                  <w:r w:rsidR="005C2EC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fldChar w:fldCharType="separate"/>
                  </w:r>
                  <w:ins w:id="1911" w:author="Vermouth" w:date="2021-10-10T04:33:00Z"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5</w:t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</w:ins>
                  <w:del w:id="1912" w:author="Vermouth" w:date="2021-10-10T03:59:00Z"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InstrText xml:space="preserve"> STYLEREF 1 \s </w:delInstr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A3501C" w:rsidDel="00013720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delText>3</w:del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Text>.</w:del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InstrText xml:space="preserve"> SEQ Hình \* ARABIC \s 1 </w:delInstr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A3501C" w:rsidDel="00013720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delText>5</w:del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</w:del>
                  <w:r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Các </w:t>
                  </w:r>
                  <w:proofErr w:type="spellStart"/>
                  <w:r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sản</w:t>
                  </w:r>
                  <w:proofErr w:type="spellEnd"/>
                  <w:r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phẩm</w:t>
                  </w:r>
                  <w:proofErr w:type="spellEnd"/>
                  <w:r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được</w:t>
                  </w:r>
                  <w:proofErr w:type="spellEnd"/>
                  <w:r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lưu</w:t>
                  </w:r>
                  <w:proofErr w:type="spellEnd"/>
                  <w:r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bằng</w:t>
                  </w:r>
                  <w:proofErr w:type="spellEnd"/>
                  <w:r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Api</w:t>
                  </w:r>
                  <w:bookmarkEnd w:id="1908"/>
                  <w:proofErr w:type="spellEnd"/>
                </w:p>
              </w:txbxContent>
            </v:textbox>
            <w10:wrap type="topAndBottom"/>
          </v:shape>
        </w:pict>
      </w:r>
      <w:r w:rsidR="00CB678C" w:rsidRPr="000F3AE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15744" behindDoc="0" locked="0" layoutInCell="1" allowOverlap="1" wp14:anchorId="42B7895E" wp14:editId="6AE8A0E4">
            <wp:simplePos x="0" y="0"/>
            <wp:positionH relativeFrom="column">
              <wp:posOffset>417830</wp:posOffset>
            </wp:positionH>
            <wp:positionV relativeFrom="paragraph">
              <wp:posOffset>459105</wp:posOffset>
            </wp:positionV>
            <wp:extent cx="5280660" cy="3202940"/>
            <wp:effectExtent l="0" t="0" r="0" b="0"/>
            <wp:wrapTopAndBottom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CB678C" w:rsidRPr="000F3AE5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="00CB678C" w:rsidRPr="000F3AE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78C" w:rsidRPr="000F3AE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CB678C" w:rsidRPr="000F3AE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78C" w:rsidRPr="000F3AE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CB678C" w:rsidRPr="000F3AE5">
        <w:rPr>
          <w:rFonts w:ascii="Times New Roman" w:hAnsi="Times New Roman" w:cs="Times New Roman"/>
          <w:sz w:val="26"/>
          <w:szCs w:val="26"/>
        </w:rPr>
        <w:t xml:space="preserve"> upload </w:t>
      </w:r>
      <w:proofErr w:type="spellStart"/>
      <w:r w:rsidR="00CB678C" w:rsidRPr="000F3AE5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CB678C" w:rsidRPr="000F3AE5">
        <w:rPr>
          <w:rFonts w:ascii="Times New Roman" w:hAnsi="Times New Roman" w:cs="Times New Roman"/>
          <w:sz w:val="26"/>
          <w:szCs w:val="26"/>
        </w:rPr>
        <w:t xml:space="preserve"> host </w:t>
      </w:r>
      <w:proofErr w:type="spellStart"/>
      <w:r w:rsidR="00CB678C" w:rsidRPr="000F3AE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CB678C" w:rsidRPr="000F3AE5">
        <w:rPr>
          <w:rFonts w:ascii="Times New Roman" w:hAnsi="Times New Roman" w:cs="Times New Roman"/>
          <w:sz w:val="26"/>
          <w:szCs w:val="26"/>
        </w:rPr>
        <w:t xml:space="preserve"> post </w:t>
      </w:r>
      <w:proofErr w:type="spellStart"/>
      <w:r w:rsidR="00CB678C" w:rsidRPr="000F3AE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CB678C" w:rsidRPr="000F3AE5">
        <w:rPr>
          <w:rFonts w:ascii="Times New Roman" w:hAnsi="Times New Roman" w:cs="Times New Roman"/>
          <w:sz w:val="26"/>
          <w:szCs w:val="26"/>
        </w:rPr>
        <w:t xml:space="preserve"> localhost :3000/products</w:t>
      </w:r>
    </w:p>
    <w:p w14:paraId="3D8105EA" w14:textId="1AB6CA08" w:rsidR="00CB678C" w:rsidRPr="00605BC7" w:rsidRDefault="00CB678C" w:rsidP="000F3AE5">
      <w:pPr>
        <w:pStyle w:val="ListParagraph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60DA41EF" w14:textId="103C0430" w:rsidR="0004078C" w:rsidRPr="000F3AE5" w:rsidDel="00BA10C5" w:rsidRDefault="00F37FF2" w:rsidP="00257EDD">
      <w:pPr>
        <w:pStyle w:val="ListParagraph"/>
        <w:numPr>
          <w:ilvl w:val="0"/>
          <w:numId w:val="15"/>
        </w:numPr>
        <w:shd w:val="clear" w:color="auto" w:fill="FFFFFF"/>
        <w:spacing w:before="360"/>
        <w:rPr>
          <w:del w:id="1913" w:author="Vermouth" w:date="2021-10-10T08:03:00Z"/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</w:pPr>
      <w:r>
        <w:rPr>
          <w:noProof/>
        </w:rPr>
        <w:pict w14:anchorId="680F64FC">
          <v:shape id="_x0000_s2136" type="#_x0000_t202" style="position:absolute;left:0;text-align:left;margin-left:87.5pt;margin-top:108.55pt;width:306.6pt;height:.05pt;z-index:251667968;mso-position-horizontal-relative:text;mso-position-vertical-relative:text" stroked="f">
            <v:textbox style="mso-fit-shape-to-text:t" inset="0,0,0,0">
              <w:txbxContent>
                <w:p w14:paraId="31A1F728" w14:textId="5FC7EA8F" w:rsidR="00DA0F92" w:rsidRPr="00DA0F92" w:rsidRDefault="00DA0F92" w:rsidP="00DA0F92">
                  <w:pPr>
                    <w:pStyle w:val="Caption"/>
                    <w:jc w:val="center"/>
                    <w:rPr>
                      <w:rFonts w:ascii="Times New Roman" w:hAnsi="Times New Roman" w:cs="Times New Roman"/>
                      <w:noProof/>
                      <w:color w:val="auto"/>
                      <w:sz w:val="26"/>
                      <w:szCs w:val="26"/>
                    </w:rPr>
                  </w:pPr>
                  <w:bookmarkStart w:id="1914" w:name="_Toc84753649"/>
                  <w:proofErr w:type="spellStart"/>
                  <w:r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Hình</w:t>
                  </w:r>
                  <w:proofErr w:type="spellEnd"/>
                  <w:r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ins w:id="1915" w:author="Vermouth" w:date="2021-10-10T04:33:00Z"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instrText xml:space="preserve"> STYLEREF 1 \s </w:instrText>
                    </w:r>
                  </w:ins>
                  <w:r w:rsidR="005C2EC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fldChar w:fldCharType="separate"/>
                  </w:r>
                  <w:r w:rsidR="005C2ECC">
                    <w:rPr>
                      <w:rFonts w:ascii="Times New Roman" w:hAnsi="Times New Roman" w:cs="Times New Roman"/>
                      <w:noProof/>
                      <w:color w:val="auto"/>
                      <w:sz w:val="26"/>
                      <w:szCs w:val="26"/>
                    </w:rPr>
                    <w:t>3</w:t>
                  </w:r>
                  <w:ins w:id="1916" w:author="Vermouth" w:date="2021-10-10T04:33:00Z"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t>.</w:t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instrText xml:space="preserve"> SEQ Hình \* ARABIC \s 1 </w:instrText>
                    </w:r>
                  </w:ins>
                  <w:r w:rsidR="005C2EC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fldChar w:fldCharType="separate"/>
                  </w:r>
                  <w:ins w:id="1917" w:author="Vermouth" w:date="2021-10-10T04:33:00Z"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6</w:t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</w:ins>
                  <w:del w:id="1918" w:author="Vermouth" w:date="2021-10-10T03:59:00Z"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InstrText xml:space="preserve"> STYLEREF 1 \s </w:delInstr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A3501C" w:rsidDel="00013720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delText>3</w:del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Text>.</w:del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InstrText xml:space="preserve"> SEQ Hình \* ARABIC \s 1 </w:delInstr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A3501C" w:rsidDel="00013720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delText>6</w:del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</w:del>
                  <w:r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Khởi</w:t>
                  </w:r>
                  <w:proofErr w:type="spellEnd"/>
                  <w:r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chạy</w:t>
                  </w:r>
                  <w:proofErr w:type="spellEnd"/>
                  <w:r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source code</w:t>
                  </w:r>
                  <w:bookmarkEnd w:id="1914"/>
                </w:p>
              </w:txbxContent>
            </v:textbox>
            <w10:wrap type="topAndBottom"/>
          </v:shape>
        </w:pict>
      </w:r>
      <w:r w:rsidR="0004078C" w:rsidRPr="000F3AE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16768" behindDoc="0" locked="0" layoutInCell="1" allowOverlap="1" wp14:anchorId="1611CDF7" wp14:editId="79714735">
            <wp:simplePos x="0" y="0"/>
            <wp:positionH relativeFrom="column">
              <wp:posOffset>1111250</wp:posOffset>
            </wp:positionH>
            <wp:positionV relativeFrom="paragraph">
              <wp:posOffset>407670</wp:posOffset>
            </wp:positionV>
            <wp:extent cx="3893820" cy="913765"/>
            <wp:effectExtent l="0" t="0" r="0" b="0"/>
            <wp:wrapTopAndBottom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4078C"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>Khởi</w:t>
      </w:r>
      <w:proofErr w:type="spellEnd"/>
      <w:r w:rsidR="0004078C"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 xml:space="preserve"> </w:t>
      </w:r>
      <w:proofErr w:type="spellStart"/>
      <w:r w:rsidR="0004078C"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>chạy</w:t>
      </w:r>
      <w:proofErr w:type="spellEnd"/>
      <w:r w:rsidR="0004078C"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 xml:space="preserve"> source </w:t>
      </w:r>
      <w:proofErr w:type="gramStart"/>
      <w:r w:rsidR="0004078C"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>code:</w:t>
      </w:r>
      <w:proofErr w:type="gramEnd"/>
    </w:p>
    <w:p w14:paraId="7217B39C" w14:textId="5F700745" w:rsidR="0004078C" w:rsidRPr="00BA10C5" w:rsidDel="00BA10C5" w:rsidRDefault="0004078C">
      <w:pPr>
        <w:pStyle w:val="ListParagraph"/>
        <w:numPr>
          <w:ilvl w:val="0"/>
          <w:numId w:val="15"/>
        </w:numPr>
        <w:shd w:val="clear" w:color="auto" w:fill="FFFFFF"/>
        <w:spacing w:before="360"/>
        <w:rPr>
          <w:del w:id="1919" w:author="Vermouth" w:date="2021-10-10T08:03:00Z"/>
          <w:rFonts w:ascii="Times New Roman" w:hAnsi="Times New Roman" w:cs="Times New Roman"/>
          <w:i/>
          <w:iCs/>
          <w:color w:val="1B1B1B"/>
          <w:spacing w:val="-1"/>
          <w:sz w:val="26"/>
          <w:szCs w:val="26"/>
          <w:lang w:val="fr-FR" w:eastAsia="vi-VN"/>
          <w:rPrChange w:id="1920" w:author="Vermouth" w:date="2021-10-10T08:03:00Z">
            <w:rPr>
              <w:del w:id="1921" w:author="Vermouth" w:date="2021-10-10T08:03:00Z"/>
              <w:lang w:val="fr-FR" w:eastAsia="vi-VN"/>
            </w:rPr>
          </w:rPrChange>
        </w:rPr>
        <w:pPrChange w:id="1922" w:author="Vermouth" w:date="2021-10-10T08:03:00Z">
          <w:pPr>
            <w:pStyle w:val="ListParagraph"/>
            <w:shd w:val="clear" w:color="auto" w:fill="FFFFFF"/>
            <w:spacing w:before="360"/>
            <w:jc w:val="center"/>
          </w:pPr>
        </w:pPrChange>
      </w:pPr>
    </w:p>
    <w:p w14:paraId="1106B3F2" w14:textId="49320AC1" w:rsidR="00CC6AB0" w:rsidRPr="00BA10C5" w:rsidRDefault="00CC6AB0">
      <w:pPr>
        <w:pStyle w:val="ListParagraph"/>
        <w:numPr>
          <w:ilvl w:val="0"/>
          <w:numId w:val="15"/>
        </w:numPr>
        <w:shd w:val="clear" w:color="auto" w:fill="FFFFFF"/>
        <w:spacing w:before="360"/>
        <w:rPr>
          <w:sz w:val="24"/>
          <w:szCs w:val="24"/>
          <w:lang w:val="fr-FR" w:eastAsia="vi-VN"/>
          <w:rPrChange w:id="1923" w:author="Vermouth" w:date="2021-10-10T08:03:00Z">
            <w:rPr>
              <w:lang w:val="fr-FR" w:eastAsia="vi-VN"/>
            </w:rPr>
          </w:rPrChange>
        </w:rPr>
        <w:pPrChange w:id="1924" w:author="Vermouth" w:date="2021-10-10T08:03:00Z">
          <w:pPr>
            <w:pStyle w:val="ListParagraph"/>
            <w:shd w:val="clear" w:color="auto" w:fill="FFFFFF"/>
            <w:spacing w:before="360"/>
            <w:jc w:val="center"/>
          </w:pPr>
        </w:pPrChange>
      </w:pPr>
    </w:p>
    <w:p w14:paraId="1FD35EAA" w14:textId="77777777" w:rsidR="00CC6AB0" w:rsidRPr="006A3960" w:rsidRDefault="00CC6AB0" w:rsidP="000F3AE5">
      <w:pPr>
        <w:pStyle w:val="ListParagraph"/>
        <w:shd w:val="clear" w:color="auto" w:fill="FFFFFF"/>
        <w:spacing w:before="360"/>
        <w:jc w:val="center"/>
        <w:rPr>
          <w:rFonts w:ascii="Times New Roman" w:hAnsi="Times New Roman" w:cs="Times New Roman"/>
          <w:i/>
          <w:iCs/>
          <w:color w:val="1B1B1B"/>
          <w:spacing w:val="-1"/>
          <w:sz w:val="24"/>
          <w:szCs w:val="24"/>
          <w:lang w:val="fr-FR" w:eastAsia="vi-VN"/>
        </w:rPr>
      </w:pPr>
    </w:p>
    <w:p w14:paraId="36CDC744" w14:textId="77777777" w:rsidR="00A965C5" w:rsidRPr="000F3AE5" w:rsidRDefault="00A965C5" w:rsidP="000F3AE5">
      <w:pPr>
        <w:shd w:val="clear" w:color="auto" w:fill="FFFFFF"/>
        <w:spacing w:before="360"/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</w:pPr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>-</w:t>
      </w:r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ab/>
        <w:t xml:space="preserve">Ở </w:t>
      </w:r>
      <w:proofErr w:type="spell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>đây</w:t>
      </w:r>
      <w:proofErr w:type="spell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 xml:space="preserve"> </w:t>
      </w:r>
      <w:proofErr w:type="spell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>sẽ</w:t>
      </w:r>
      <w:proofErr w:type="spell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 xml:space="preserve"> </w:t>
      </w:r>
      <w:proofErr w:type="spell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>có</w:t>
      </w:r>
      <w:proofErr w:type="spell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 xml:space="preserve"> 2 </w:t>
      </w:r>
      <w:proofErr w:type="spell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>chế</w:t>
      </w:r>
      <w:proofErr w:type="spell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 xml:space="preserve"> </w:t>
      </w:r>
      <w:proofErr w:type="spell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>độ</w:t>
      </w:r>
      <w:proofErr w:type="spell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 xml:space="preserve"> : </w:t>
      </w:r>
    </w:p>
    <w:p w14:paraId="3EBB2B25" w14:textId="02F07563" w:rsidR="00A965C5" w:rsidRPr="000F3AE5" w:rsidRDefault="00A965C5" w:rsidP="000F3AE5">
      <w:pPr>
        <w:shd w:val="clear" w:color="auto" w:fill="FFFFFF"/>
        <w:spacing w:before="360"/>
        <w:ind w:firstLine="720"/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</w:pPr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>+</w:t>
      </w:r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ab/>
      </w:r>
      <w:proofErr w:type="spell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>Chế</w:t>
      </w:r>
      <w:proofErr w:type="spell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 xml:space="preserve"> </w:t>
      </w:r>
      <w:proofErr w:type="spell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>độ</w:t>
      </w:r>
      <w:proofErr w:type="spell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 xml:space="preserve"> serve : </w:t>
      </w:r>
      <w:proofErr w:type="spell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>Dự</w:t>
      </w:r>
      <w:proofErr w:type="spell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 xml:space="preserve"> </w:t>
      </w:r>
      <w:proofErr w:type="spell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>án</w:t>
      </w:r>
      <w:proofErr w:type="spell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 xml:space="preserve"> </w:t>
      </w:r>
      <w:proofErr w:type="spell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>được</w:t>
      </w:r>
      <w:proofErr w:type="spell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 xml:space="preserve"> </w:t>
      </w:r>
      <w:proofErr w:type="spell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>chạy</w:t>
      </w:r>
      <w:proofErr w:type="spell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 xml:space="preserve"> ở </w:t>
      </w:r>
      <w:proofErr w:type="gram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>localhost .</w:t>
      </w:r>
      <w:proofErr w:type="gram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val="fr-FR" w:eastAsia="vi-VN"/>
        </w:rPr>
        <w:t xml:space="preserve"> </w:t>
      </w:r>
    </w:p>
    <w:p w14:paraId="5DD40ABD" w14:textId="1177399C" w:rsidR="00A965C5" w:rsidRPr="000F3AE5" w:rsidRDefault="00A965C5" w:rsidP="000F3AE5">
      <w:pPr>
        <w:shd w:val="clear" w:color="auto" w:fill="FFFFFF"/>
        <w:spacing w:before="360"/>
        <w:ind w:firstLine="720"/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</w:pPr>
      <w:proofErr w:type="spell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Câu</w:t>
      </w:r>
      <w:proofErr w:type="spell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</w:t>
      </w:r>
      <w:proofErr w:type="spell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lệnh</w:t>
      </w:r>
      <w:proofErr w:type="spell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: </w:t>
      </w:r>
      <w:proofErr w:type="spell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npm</w:t>
      </w:r>
      <w:proofErr w:type="spell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run serve</w:t>
      </w:r>
    </w:p>
    <w:p w14:paraId="3B0829CF" w14:textId="364B0072" w:rsidR="00A965C5" w:rsidRPr="000F3AE5" w:rsidRDefault="00A965C5" w:rsidP="000F3AE5">
      <w:pPr>
        <w:shd w:val="clear" w:color="auto" w:fill="FFFFFF"/>
        <w:spacing w:before="360"/>
        <w:ind w:firstLine="720"/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</w:pPr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+ </w:t>
      </w:r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ab/>
      </w:r>
      <w:proofErr w:type="spell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Chế</w:t>
      </w:r>
      <w:proofErr w:type="spell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</w:t>
      </w:r>
      <w:proofErr w:type="spell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độ</w:t>
      </w:r>
      <w:proofErr w:type="spell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</w:t>
      </w:r>
      <w:proofErr w:type="gram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start :</w:t>
      </w:r>
      <w:proofErr w:type="gram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</w:t>
      </w:r>
      <w:proofErr w:type="spell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Dự</w:t>
      </w:r>
      <w:proofErr w:type="spell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</w:t>
      </w:r>
      <w:proofErr w:type="spell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án</w:t>
      </w:r>
      <w:proofErr w:type="spell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</w:t>
      </w:r>
      <w:proofErr w:type="spell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được</w:t>
      </w:r>
      <w:proofErr w:type="spell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</w:t>
      </w:r>
      <w:proofErr w:type="spell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chạy</w:t>
      </w:r>
      <w:proofErr w:type="spell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</w:t>
      </w:r>
      <w:proofErr w:type="spell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bằng</w:t>
      </w:r>
      <w:proofErr w:type="spell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live server.</w:t>
      </w:r>
    </w:p>
    <w:p w14:paraId="78FDE992" w14:textId="50901EEB" w:rsidR="00B7079B" w:rsidRPr="001E1B1E" w:rsidRDefault="00A965C5" w:rsidP="001E1B1E">
      <w:pPr>
        <w:shd w:val="clear" w:color="auto" w:fill="FFFFFF"/>
        <w:spacing w:before="360"/>
        <w:ind w:firstLine="720"/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</w:pPr>
      <w:proofErr w:type="spell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Câu</w:t>
      </w:r>
      <w:proofErr w:type="spell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</w:t>
      </w:r>
      <w:proofErr w:type="spell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lệnh</w:t>
      </w:r>
      <w:proofErr w:type="spell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: </w:t>
      </w:r>
      <w:proofErr w:type="spell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npm</w:t>
      </w:r>
      <w:proofErr w:type="spell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start </w:t>
      </w:r>
      <w:proofErr w:type="spell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sau</w:t>
      </w:r>
      <w:proofErr w:type="spell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</w:t>
      </w:r>
      <w:proofErr w:type="spell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đó</w:t>
      </w:r>
      <w:proofErr w:type="spell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</w:t>
      </w:r>
      <w:proofErr w:type="spell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bật</w:t>
      </w:r>
      <w:proofErr w:type="spell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live server </w:t>
      </w:r>
      <w:proofErr w:type="spell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thư</w:t>
      </w:r>
      <w:proofErr w:type="spell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</w:t>
      </w:r>
      <w:proofErr w:type="spell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mục</w:t>
      </w:r>
      <w:proofErr w:type="spell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index.html ở </w:t>
      </w:r>
      <w:proofErr w:type="spell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thư</w:t>
      </w:r>
      <w:proofErr w:type="spell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</w:t>
      </w:r>
      <w:proofErr w:type="spell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mục</w:t>
      </w:r>
      <w:proofErr w:type="spell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</w:t>
      </w:r>
      <w:proofErr w:type="spellStart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>được</w:t>
      </w:r>
      <w:proofErr w:type="spellEnd"/>
      <w:r w:rsidRPr="000F3AE5">
        <w:rPr>
          <w:rFonts w:ascii="Times New Roman" w:hAnsi="Times New Roman" w:cs="Times New Roman"/>
          <w:color w:val="1B1B1B"/>
          <w:spacing w:val="-1"/>
          <w:sz w:val="26"/>
          <w:szCs w:val="26"/>
          <w:lang w:eastAsia="vi-VN"/>
        </w:rPr>
        <w:t xml:space="preserve"> Webpack build ra.</w:t>
      </w:r>
    </w:p>
    <w:p w14:paraId="4F215BB6" w14:textId="0FAB174B" w:rsidR="008F0AF7" w:rsidRDefault="00841CC7" w:rsidP="00257EDD">
      <w:pPr>
        <w:pStyle w:val="Heading3"/>
        <w:numPr>
          <w:ilvl w:val="0"/>
          <w:numId w:val="29"/>
        </w:numPr>
        <w:spacing w:line="360" w:lineRule="auto"/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</w:pPr>
      <w:bookmarkStart w:id="1925" w:name="_Toc84748376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Giao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diện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và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chức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năng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phía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người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dùng</w:t>
      </w:r>
      <w:proofErr w:type="spellEnd"/>
      <w:r w:rsidR="008F0AF7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(</w:t>
      </w:r>
      <w:proofErr w:type="spellStart"/>
      <w:r w:rsidR="008F0AF7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khách</w:t>
      </w:r>
      <w:proofErr w:type="spellEnd"/>
      <w:r w:rsidR="008F0AF7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)</w:t>
      </w:r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:</w:t>
      </w:r>
      <w:bookmarkEnd w:id="1925"/>
    </w:p>
    <w:p w14:paraId="0E698CB6" w14:textId="1B9EEAB9" w:rsidR="00133E32" w:rsidRPr="00BA10C5" w:rsidRDefault="008F0AF7">
      <w:pPr>
        <w:pStyle w:val="Heading3"/>
        <w:numPr>
          <w:ilvl w:val="0"/>
          <w:numId w:val="22"/>
        </w:numPr>
        <w:spacing w:line="360" w:lineRule="auto"/>
        <w:rPr>
          <w:rPrChange w:id="1926" w:author="Vermouth" w:date="2021-10-10T08:03:00Z">
            <w:rPr>
              <w:rStyle w:val="Hyperlink"/>
              <w:rFonts w:ascii="Times New Roman" w:hAnsi="Times New Roman" w:cs="Times New Roman"/>
              <w:color w:val="1F3763" w:themeColor="accent1" w:themeShade="7F"/>
              <w:sz w:val="26"/>
              <w:szCs w:val="26"/>
              <w:u w:val="none"/>
            </w:rPr>
          </w:rPrChange>
        </w:rPr>
      </w:pPr>
      <w:bookmarkStart w:id="1927" w:name="_Toc84748377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Trang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chủ</w:t>
      </w:r>
      <w:proofErr w:type="spellEnd"/>
      <w:r w:rsidRPr="008F0AF7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:</w:t>
      </w:r>
      <w:bookmarkEnd w:id="1927"/>
    </w:p>
    <w:p w14:paraId="0FFB90C3" w14:textId="67CE174E" w:rsidR="00841CC7" w:rsidDel="005C2ECC" w:rsidRDefault="00F37FF2" w:rsidP="005C2ECC">
      <w:pPr>
        <w:pStyle w:val="ListParagraph"/>
        <w:numPr>
          <w:ilvl w:val="0"/>
          <w:numId w:val="24"/>
        </w:numPr>
        <w:rPr>
          <w:del w:id="1928" w:author="Vermouth" w:date="2021-10-10T04:25:00Z"/>
          <w:rFonts w:ascii="Times New Roman" w:hAnsi="Times New Roman" w:cs="Times New Roman"/>
          <w:sz w:val="26"/>
          <w:szCs w:val="26"/>
        </w:rPr>
      </w:pPr>
      <w:r>
        <w:rPr>
          <w:i/>
          <w:iCs/>
          <w:noProof/>
          <w:color w:val="44546A" w:themeColor="text2"/>
          <w:sz w:val="18"/>
          <w:szCs w:val="18"/>
        </w:rPr>
        <w:pict w14:anchorId="257156EA">
          <v:shape id="_x0000_s2137" type="#_x0000_t202" style="position:absolute;left:0;text-align:left;margin-left:63.15pt;margin-top:418.15pt;width:355.2pt;height:24.95pt;z-index:251668992;mso-position-horizontal-relative:text;mso-position-vertical-relative:text" stroked="f">
            <v:textbox style="mso-next-textbox:#_x0000_s2137;mso-fit-shape-to-text:t" inset="0,0,0,0">
              <w:txbxContent>
                <w:p w14:paraId="08201080" w14:textId="01635364" w:rsidR="00DA0F92" w:rsidRPr="00DA0F92" w:rsidRDefault="00DA0F92" w:rsidP="00DA0F92">
                  <w:pPr>
                    <w:pStyle w:val="Caption"/>
                    <w:jc w:val="center"/>
                    <w:rPr>
                      <w:rFonts w:ascii="Times New Roman" w:hAnsi="Times New Roman" w:cs="Times New Roman"/>
                      <w:noProof/>
                      <w:color w:val="auto"/>
                      <w:sz w:val="26"/>
                      <w:szCs w:val="26"/>
                    </w:rPr>
                  </w:pPr>
                  <w:bookmarkStart w:id="1929" w:name="_Toc84753650"/>
                  <w:proofErr w:type="spellStart"/>
                  <w:r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Hình</w:t>
                  </w:r>
                  <w:proofErr w:type="spellEnd"/>
                  <w:r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ins w:id="1930" w:author="Vermouth" w:date="2021-10-10T04:33:00Z"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instrText xml:space="preserve"> STYLEREF 1 \s </w:instrText>
                    </w:r>
                  </w:ins>
                  <w:r w:rsidR="005C2EC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fldChar w:fldCharType="separate"/>
                  </w:r>
                  <w:r w:rsidR="005C2ECC">
                    <w:rPr>
                      <w:rFonts w:ascii="Times New Roman" w:hAnsi="Times New Roman" w:cs="Times New Roman"/>
                      <w:noProof/>
                      <w:color w:val="auto"/>
                      <w:sz w:val="26"/>
                      <w:szCs w:val="26"/>
                    </w:rPr>
                    <w:t>3</w:t>
                  </w:r>
                  <w:ins w:id="1931" w:author="Vermouth" w:date="2021-10-10T04:33:00Z"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t>.</w:t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instrText xml:space="preserve"> SEQ Hình \* ARABIC \s 1 </w:instrText>
                    </w:r>
                  </w:ins>
                  <w:r w:rsidR="005C2EC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fldChar w:fldCharType="separate"/>
                  </w:r>
                  <w:ins w:id="1932" w:author="Vermouth" w:date="2021-10-10T04:33:00Z"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9</w:t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</w:ins>
                  <w:del w:id="1933" w:author="Vermouth" w:date="2021-10-10T03:59:00Z"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InstrText xml:space="preserve"> STYLEREF 1 \s </w:delInstr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A3501C" w:rsidDel="00013720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delText>3</w:del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Text>.</w:del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InstrText xml:space="preserve"> SEQ Hình \* ARABIC \s 1 </w:delInstr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A3501C" w:rsidDel="00013720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delText>7</w:delText>
                    </w:r>
                    <w:r w:rsid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</w:del>
                  <w:r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Sản</w:t>
                  </w:r>
                  <w:proofErr w:type="spellEnd"/>
                  <w:r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phẩm</w:t>
                  </w:r>
                  <w:proofErr w:type="spellEnd"/>
                  <w:r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giảm</w:t>
                  </w:r>
                  <w:proofErr w:type="spellEnd"/>
                  <w:r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gi</w:t>
                  </w:r>
                  <w:ins w:id="1934" w:author="Vermouth" w:date="2021-10-10T08:05:00Z">
                    <w:r w:rsidR="00BA10C5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t>á</w:t>
                    </w:r>
                  </w:ins>
                  <w:bookmarkEnd w:id="1929"/>
                  <w:proofErr w:type="spellEnd"/>
                  <w:del w:id="1935" w:author="Vermouth" w:date="2021-10-10T08:04:00Z">
                    <w:r w:rsidDel="00BA10C5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Text>á</w:delText>
                    </w:r>
                  </w:del>
                </w:p>
              </w:txbxContent>
            </v:textbox>
            <w10:wrap type="topAndBottom"/>
          </v:shape>
        </w:pict>
      </w:r>
      <w:r w:rsidR="00BA10C5" w:rsidRPr="00DA0F92">
        <w:rPr>
          <w:i/>
          <w:iCs/>
          <w:noProof/>
        </w:rPr>
        <w:drawing>
          <wp:anchor distT="0" distB="0" distL="114300" distR="114300" simplePos="0" relativeHeight="251631104" behindDoc="0" locked="0" layoutInCell="1" allowOverlap="1" wp14:anchorId="5979256B" wp14:editId="09C5AA2D">
            <wp:simplePos x="0" y="0"/>
            <wp:positionH relativeFrom="column">
              <wp:posOffset>805469</wp:posOffset>
            </wp:positionH>
            <wp:positionV relativeFrom="paragraph">
              <wp:posOffset>3164263</wp:posOffset>
            </wp:positionV>
            <wp:extent cx="4511040" cy="2137410"/>
            <wp:effectExtent l="0" t="0" r="0" b="0"/>
            <wp:wrapTopAndBottom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ins w:id="1936" w:author="Vermouth" w:date="2021-10-10T04:26:00Z">
        <w:r>
          <w:rPr>
            <w:noProof/>
          </w:rPr>
          <w:pict w14:anchorId="77A43691">
            <v:shape id="_x0000_s2187" type="#_x0000_t202" style="position:absolute;left:0;text-align:left;margin-left:67.1pt;margin-top:203.65pt;width:347.4pt;height:.05pt;z-index:251708928;mso-position-horizontal-relative:text;mso-position-vertical-relative:text" stroked="f">
              <v:textbox style="mso-next-textbox:#_x0000_s2187;mso-fit-shape-to-text:t" inset="0,0,0,0">
                <w:txbxContent>
                  <w:p w14:paraId="71CE5DF8" w14:textId="6664B63C" w:rsidR="005C2ECC" w:rsidRPr="005C2ECC" w:rsidRDefault="005C2ECC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  <w:rPrChange w:id="1937" w:author="Vermouth" w:date="2021-10-10T04:26:00Z">
                          <w:rPr>
                            <w:rFonts w:ascii="Times New Roman" w:hAnsi="Times New Roman" w:cs="Times New Roman"/>
                            <w:noProof/>
                            <w:sz w:val="26"/>
                            <w:szCs w:val="26"/>
                          </w:rPr>
                        </w:rPrChange>
                      </w:rPr>
                      <w:pPrChange w:id="1938" w:author="Vermouth" w:date="2021-10-10T04:26:00Z">
                        <w:pPr>
                          <w:pStyle w:val="ListParagraph"/>
                          <w:numPr>
                            <w:numId w:val="24"/>
                          </w:numPr>
                          <w:ind w:hanging="360"/>
                        </w:pPr>
                      </w:pPrChange>
                    </w:pPr>
                    <w:bookmarkStart w:id="1939" w:name="_Toc84753651"/>
                    <w:proofErr w:type="spellStart"/>
                    <w:ins w:id="1940" w:author="Vermouth" w:date="2021-10-10T04:26:00Z">
                      <w:r w:rsidRP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1941" w:author="Vermouth" w:date="2021-10-10T04:26:00Z">
                            <w:rPr>
                              <w:i/>
                              <w:iCs/>
                            </w:rPr>
                          </w:rPrChange>
                        </w:rPr>
                        <w:t>Hình</w:t>
                      </w:r>
                      <w:proofErr w:type="spellEnd"/>
                      <w:r w:rsidRP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1942" w:author="Vermouth" w:date="2021-10-10T04:26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ins w:id="1943" w:author="Vermouth" w:date="2021-10-10T04:33:00Z">
                      <w:r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1944" w:author="Vermouth" w:date="2021-10-10T04:33:00Z">
                      <w:r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1945" w:author="Vermouth" w:date="2021-10-10T04:33:00Z"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1946" w:author="Vermouth" w:date="2021-10-10T04:26:00Z">
                      <w:r w:rsidRP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1947" w:author="Vermouth" w:date="2021-10-10T04:26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Giao </w:t>
                      </w:r>
                      <w:proofErr w:type="spellStart"/>
                      <w:r w:rsidRP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1948" w:author="Vermouth" w:date="2021-10-10T04:26:00Z">
                            <w:rPr>
                              <w:i/>
                              <w:iCs/>
                            </w:rPr>
                          </w:rPrChange>
                        </w:rPr>
                        <w:t>diện</w:t>
                      </w:r>
                      <w:proofErr w:type="spellEnd"/>
                      <w:r w:rsidRP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1949" w:author="Vermouth" w:date="2021-10-10T04:26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1950" w:author="Vermouth" w:date="2021-10-10T04:26:00Z">
                            <w:rPr>
                              <w:i/>
                              <w:iCs/>
                            </w:rPr>
                          </w:rPrChange>
                        </w:rPr>
                        <w:t>trang</w:t>
                      </w:r>
                      <w:proofErr w:type="spellEnd"/>
                      <w:r w:rsidRP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1951" w:author="Vermouth" w:date="2021-10-10T04:26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1952" w:author="Vermouth" w:date="2021-10-10T04:26:00Z">
                            <w:rPr>
                              <w:i/>
                              <w:iCs/>
                            </w:rPr>
                          </w:rPrChange>
                        </w:rPr>
                        <w:t>chủ</w:t>
                      </w:r>
                    </w:ins>
                    <w:bookmarkEnd w:id="1939"/>
                    <w:proofErr w:type="spellEnd"/>
                  </w:p>
                </w:txbxContent>
              </v:textbox>
              <w10:wrap type="topAndBottom"/>
            </v:shape>
          </w:pict>
        </w:r>
      </w:ins>
      <w:r w:rsidR="005C2ECC" w:rsidRPr="006A5887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05504" behindDoc="0" locked="0" layoutInCell="1" allowOverlap="1" wp14:anchorId="528AAAD7" wp14:editId="7F1E45CD">
            <wp:simplePos x="0" y="0"/>
            <wp:positionH relativeFrom="column">
              <wp:posOffset>852170</wp:posOffset>
            </wp:positionH>
            <wp:positionV relativeFrom="paragraph">
              <wp:posOffset>434975</wp:posOffset>
            </wp:positionV>
            <wp:extent cx="4411980" cy="2094230"/>
            <wp:effectExtent l="0" t="0" r="0" b="0"/>
            <wp:wrapTopAndBottom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67BB" w:rsidRPr="006A67BB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="006A67BB" w:rsidRPr="006A67B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6A67BB">
        <w:rPr>
          <w:rFonts w:ascii="Times New Roman" w:hAnsi="Times New Roman" w:cs="Times New Roman"/>
          <w:sz w:val="26"/>
          <w:szCs w:val="26"/>
        </w:rPr>
        <w:t>:</w:t>
      </w:r>
    </w:p>
    <w:p w14:paraId="59C5379C" w14:textId="77777777" w:rsidR="005C2ECC" w:rsidRPr="006A67BB" w:rsidRDefault="005C2ECC" w:rsidP="00257EDD">
      <w:pPr>
        <w:pStyle w:val="ListParagraph"/>
        <w:numPr>
          <w:ilvl w:val="0"/>
          <w:numId w:val="24"/>
        </w:numPr>
        <w:rPr>
          <w:ins w:id="1953" w:author="Vermouth" w:date="2021-10-10T04:25:00Z"/>
          <w:rFonts w:ascii="Times New Roman" w:hAnsi="Times New Roman" w:cs="Times New Roman"/>
          <w:sz w:val="26"/>
          <w:szCs w:val="26"/>
        </w:rPr>
      </w:pPr>
    </w:p>
    <w:p w14:paraId="0FDEDDE1" w14:textId="542B6FB1" w:rsidR="001C50ED" w:rsidRPr="005C2ECC" w:rsidDel="005C2ECC" w:rsidRDefault="00BA10C5">
      <w:pPr>
        <w:ind w:left="360"/>
        <w:rPr>
          <w:del w:id="1954" w:author="Vermouth" w:date="2021-10-10T04:25:00Z"/>
          <w:rFonts w:ascii="Times New Roman" w:hAnsi="Times New Roman" w:cs="Times New Roman"/>
          <w:sz w:val="26"/>
          <w:szCs w:val="26"/>
          <w:rPrChange w:id="1955" w:author="Vermouth" w:date="2021-10-10T04:26:00Z">
            <w:rPr>
              <w:del w:id="1956" w:author="Vermouth" w:date="2021-10-10T04:25:00Z"/>
            </w:rPr>
          </w:rPrChange>
        </w:rPr>
        <w:pPrChange w:id="1957" w:author="Vermouth" w:date="2021-10-10T08:01:00Z">
          <w:pPr>
            <w:pStyle w:val="ListParagraph"/>
            <w:jc w:val="center"/>
          </w:pPr>
        </w:pPrChange>
      </w:pPr>
      <w:r w:rsidRPr="00B76598">
        <w:rPr>
          <w:rFonts w:ascii="Times New Roman" w:hAnsi="Times New Roman" w:cs="Times New Roman"/>
          <w:i/>
          <w:iCs/>
          <w:noProof/>
          <w:sz w:val="26"/>
          <w:szCs w:val="26"/>
        </w:rPr>
        <w:lastRenderedPageBreak/>
        <w:drawing>
          <wp:anchor distT="0" distB="0" distL="114300" distR="114300" simplePos="0" relativeHeight="251621888" behindDoc="0" locked="0" layoutInCell="1" allowOverlap="1" wp14:anchorId="035AB634" wp14:editId="4768D849">
            <wp:simplePos x="0" y="0"/>
            <wp:positionH relativeFrom="column">
              <wp:posOffset>889000</wp:posOffset>
            </wp:positionH>
            <wp:positionV relativeFrom="paragraph">
              <wp:posOffset>5431732</wp:posOffset>
            </wp:positionV>
            <wp:extent cx="4351655" cy="2065020"/>
            <wp:effectExtent l="0" t="0" r="0" b="0"/>
            <wp:wrapTopAndBottom/>
            <wp:docPr id="16" name="Picture 1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websit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76598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652608" behindDoc="0" locked="0" layoutInCell="1" allowOverlap="1" wp14:anchorId="23B8EBD8" wp14:editId="1C3E4A74">
            <wp:simplePos x="0" y="0"/>
            <wp:positionH relativeFrom="column">
              <wp:posOffset>853440</wp:posOffset>
            </wp:positionH>
            <wp:positionV relativeFrom="paragraph">
              <wp:posOffset>2787015</wp:posOffset>
            </wp:positionV>
            <wp:extent cx="4579620" cy="2168525"/>
            <wp:effectExtent l="0" t="0" r="0" b="0"/>
            <wp:wrapTopAndBottom/>
            <wp:docPr id="15" name="Picture 15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PowerPoin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7FF2">
        <w:rPr>
          <w:noProof/>
        </w:rPr>
        <w:pict w14:anchorId="190CA5E6">
          <v:shape id="_x0000_s2138" type="#_x0000_t202" style="position:absolute;left:0;text-align:left;margin-left:56.55pt;margin-top:396.65pt;width:360.6pt;height:24.95pt;z-index:251670016;mso-position-horizontal-relative:text;mso-position-vertical-relative:text" stroked="f">
            <v:textbox style="mso-next-textbox:#_x0000_s2138;mso-fit-shape-to-text:t" inset="0,0,0,0">
              <w:txbxContent>
                <w:p w14:paraId="154524BA" w14:textId="0CC4AC5B" w:rsidR="00DA0F92" w:rsidRPr="00DA0F92" w:rsidRDefault="00DA0F92" w:rsidP="00DA0F92">
                  <w:pPr>
                    <w:pStyle w:val="Caption"/>
                    <w:jc w:val="center"/>
                    <w:rPr>
                      <w:rFonts w:ascii="Times New Roman" w:hAnsi="Times New Roman" w:cs="Times New Roman"/>
                      <w:noProof/>
                      <w:color w:val="auto"/>
                      <w:sz w:val="26"/>
                      <w:szCs w:val="26"/>
                    </w:rPr>
                  </w:pPr>
                  <w:proofErr w:type="spellStart"/>
                  <w:r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Hình</w:t>
                  </w:r>
                  <w:proofErr w:type="spellEnd"/>
                  <w:r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r w:rsidR="00A3501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fldChar w:fldCharType="begin"/>
                  </w:r>
                  <w:r w:rsidR="00A3501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instrText xml:space="preserve"> STYLEREF 1 \s </w:instrText>
                  </w:r>
                  <w:r w:rsidR="00A3501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fldChar w:fldCharType="separate"/>
                  </w:r>
                  <w:r w:rsidR="00A3501C">
                    <w:rPr>
                      <w:rFonts w:ascii="Times New Roman" w:hAnsi="Times New Roman" w:cs="Times New Roman"/>
                      <w:noProof/>
                      <w:color w:val="auto"/>
                      <w:sz w:val="26"/>
                      <w:szCs w:val="26"/>
                    </w:rPr>
                    <w:t>3</w:t>
                  </w:r>
                  <w:r w:rsidR="00A3501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fldChar w:fldCharType="end"/>
                  </w:r>
                  <w:r w:rsidR="00A3501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.</w:t>
                  </w:r>
                  <w:r w:rsidR="000F4565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8 </w:t>
                  </w:r>
                  <w:proofErr w:type="spellStart"/>
                  <w:r w:rsidR="000F4565"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Tất</w:t>
                  </w:r>
                  <w:proofErr w:type="spellEnd"/>
                  <w:r w:rsidR="000F4565"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0F4565"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cả</w:t>
                  </w:r>
                  <w:proofErr w:type="spellEnd"/>
                  <w:r w:rsidR="000F4565"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0F4565"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sản</w:t>
                  </w:r>
                  <w:proofErr w:type="spellEnd"/>
                  <w:r w:rsidR="000F4565"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0F4565" w:rsidRPr="00DA0F92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phẩm</w:t>
                  </w:r>
                  <w:proofErr w:type="spellEnd"/>
                  <w:del w:id="1958" w:author="Vermouth" w:date="2021-10-10T08:06:00Z">
                    <w:r w:rsidR="000F4565" w:rsidRPr="00DA0F92" w:rsidDel="00BA10C5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delText xml:space="preserve"> </w:delText>
                    </w:r>
                  </w:del>
                </w:p>
              </w:txbxContent>
            </v:textbox>
            <w10:wrap type="topAndBottom"/>
          </v:shape>
        </w:pict>
      </w:r>
      <w:r w:rsidR="00F37FF2">
        <w:rPr>
          <w:noProof/>
        </w:rPr>
        <w:pict w14:anchorId="5C672A50">
          <v:shape id="_x0000_s2139" type="#_x0000_t202" style="position:absolute;left:0;text-align:left;margin-left:74.5pt;margin-top:588.45pt;width:342.65pt;height:24.95pt;z-index:251671040;mso-position-horizontal-relative:text;mso-position-vertical-relative:text" stroked="f">
            <v:textbox style="mso-next-textbox:#_x0000_s2139;mso-fit-shape-to-text:t" inset="0,0,0,0">
              <w:txbxContent>
                <w:p w14:paraId="129BA0A8" w14:textId="7DCAF167" w:rsidR="005C2ECC" w:rsidRPr="005C2ECC" w:rsidRDefault="00A3501C" w:rsidP="005C2ECC">
                  <w:pPr>
                    <w:pStyle w:val="Caption"/>
                    <w:jc w:val="center"/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  <w:rPrChange w:id="1959" w:author="Vermouth" w:date="2021-10-10T04:26:00Z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</w:rPrChange>
                    </w:rPr>
                  </w:pPr>
                  <w:bookmarkStart w:id="1960" w:name="_Toc84753652"/>
                  <w:proofErr w:type="spellStart"/>
                  <w:r w:rsidRPr="00A3501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Hình</w:t>
                  </w:r>
                  <w:proofErr w:type="spellEnd"/>
                  <w:r w:rsidRPr="00A3501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ins w:id="1961" w:author="Vermouth" w:date="2021-10-10T04:33:00Z"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instrText xml:space="preserve"> STYLEREF 1 \s </w:instrText>
                    </w:r>
                  </w:ins>
                  <w:r w:rsidR="005C2EC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fldChar w:fldCharType="separate"/>
                  </w:r>
                  <w:r w:rsidR="005C2ECC">
                    <w:rPr>
                      <w:rFonts w:ascii="Times New Roman" w:hAnsi="Times New Roman" w:cs="Times New Roman"/>
                      <w:noProof/>
                      <w:color w:val="auto"/>
                      <w:sz w:val="26"/>
                      <w:szCs w:val="26"/>
                    </w:rPr>
                    <w:t>3</w:t>
                  </w:r>
                  <w:ins w:id="1962" w:author="Vermouth" w:date="2021-10-10T04:33:00Z"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t>.</w:t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instrText xml:space="preserve"> SEQ Hình \* ARABIC \s 1 </w:instrText>
                    </w:r>
                  </w:ins>
                  <w:r w:rsidR="005C2EC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fldChar w:fldCharType="separate"/>
                  </w:r>
                  <w:ins w:id="1963" w:author="Vermouth" w:date="2021-10-10T04:33:00Z"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8</w:t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</w:ins>
                  <w:del w:id="1964" w:author="Vermouth" w:date="2021-10-10T03:59:00Z">
                    <w:r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InstrText xml:space="preserve"> STYLEREF 1 \s </w:delInstrText>
                    </w:r>
                    <w:r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Del="00013720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delText>3</w:delText>
                    </w:r>
                    <w:r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  <w:r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Text>.</w:delText>
                    </w:r>
                    <w:r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InstrText xml:space="preserve"> SEQ Hình \* ARABIC \s 1 </w:delInstrText>
                    </w:r>
                    <w:r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Del="00013720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delText>9</w:delText>
                    </w:r>
                    <w:r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</w:del>
                  <w:r w:rsidRPr="00A3501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A3501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Phụ</w:t>
                  </w:r>
                  <w:proofErr w:type="spellEnd"/>
                  <w:r w:rsidRPr="00A3501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A3501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kiện</w:t>
                  </w:r>
                  <w:bookmarkEnd w:id="1960"/>
                  <w:proofErr w:type="spellEnd"/>
                </w:p>
              </w:txbxContent>
            </v:textbox>
            <w10:wrap type="topAndBottom"/>
          </v:shape>
        </w:pict>
      </w:r>
    </w:p>
    <w:p w14:paraId="6B65563E" w14:textId="0ABCB03A" w:rsidR="001C50ED" w:rsidRPr="00DA0F92" w:rsidDel="005C2ECC" w:rsidRDefault="00DA0F92">
      <w:pPr>
        <w:rPr>
          <w:del w:id="1965" w:author="Vermouth" w:date="2021-10-10T04:28:00Z"/>
        </w:rPr>
        <w:pPrChange w:id="1966" w:author="Vermouth" w:date="2021-10-10T08:01:00Z">
          <w:pPr>
            <w:pStyle w:val="Caption"/>
            <w:jc w:val="center"/>
          </w:pPr>
        </w:pPrChange>
      </w:pPr>
      <w:del w:id="1967" w:author="Vermouth" w:date="2021-10-10T04:25:00Z">
        <w:r w:rsidRPr="00DA0F92" w:rsidDel="005C2ECC">
          <w:delText xml:space="preserve">Hình </w:delText>
        </w:r>
      </w:del>
      <w:del w:id="1968" w:author="Vermouth" w:date="2021-10-10T03:59:00Z">
        <w:r w:rsidR="00A3501C" w:rsidDel="00013720">
          <w:fldChar w:fldCharType="begin"/>
        </w:r>
        <w:r w:rsidR="00A3501C" w:rsidDel="00013720">
          <w:delInstrText xml:space="preserve"> STYLEREF 1 \s </w:delInstrText>
        </w:r>
        <w:r w:rsidR="00A3501C" w:rsidDel="00013720">
          <w:fldChar w:fldCharType="separate"/>
        </w:r>
        <w:r w:rsidR="00A3501C" w:rsidDel="00013720">
          <w:rPr>
            <w:noProof/>
          </w:rPr>
          <w:delText>3</w:delText>
        </w:r>
        <w:r w:rsidR="00A3501C" w:rsidDel="00013720">
          <w:fldChar w:fldCharType="end"/>
        </w:r>
        <w:r w:rsidR="00A3501C" w:rsidDel="00013720">
          <w:delText>.</w:delText>
        </w:r>
        <w:r w:rsidR="00A3501C" w:rsidDel="00013720">
          <w:fldChar w:fldCharType="begin"/>
        </w:r>
        <w:r w:rsidR="00A3501C" w:rsidDel="00013720">
          <w:delInstrText xml:space="preserve"> SEQ Hình \* ARABIC \s 1 </w:delInstrText>
        </w:r>
        <w:r w:rsidR="00A3501C" w:rsidDel="00013720">
          <w:fldChar w:fldCharType="separate"/>
        </w:r>
        <w:r w:rsidR="00A3501C" w:rsidDel="00013720">
          <w:rPr>
            <w:noProof/>
          </w:rPr>
          <w:delText>8</w:delText>
        </w:r>
        <w:r w:rsidR="00A3501C" w:rsidDel="00013720">
          <w:fldChar w:fldCharType="end"/>
        </w:r>
      </w:del>
      <w:del w:id="1969" w:author="Vermouth" w:date="2021-10-10T04:25:00Z">
        <w:r w:rsidRPr="00DA0F92" w:rsidDel="005C2ECC">
          <w:delText xml:space="preserve"> Giao diện trang chủ</w:delText>
        </w:r>
      </w:del>
    </w:p>
    <w:p w14:paraId="0832132E" w14:textId="73BC09A1" w:rsidR="00D7699E" w:rsidRPr="00B76598" w:rsidDel="005C2ECC" w:rsidRDefault="00D7699E">
      <w:pPr>
        <w:shd w:val="clear" w:color="auto" w:fill="FFFFFF"/>
        <w:spacing w:before="360"/>
        <w:jc w:val="center"/>
        <w:rPr>
          <w:del w:id="1970" w:author="Vermouth" w:date="2021-10-10T04:25:00Z"/>
          <w:rFonts w:ascii="Times New Roman" w:hAnsi="Times New Roman" w:cs="Times New Roman"/>
          <w:i/>
          <w:iCs/>
          <w:color w:val="1B1B1B"/>
          <w:spacing w:val="-1"/>
          <w:sz w:val="26"/>
          <w:szCs w:val="26"/>
          <w:lang w:eastAsia="vi-VN"/>
        </w:rPr>
      </w:pPr>
    </w:p>
    <w:p w14:paraId="5BD158DB" w14:textId="6FB0963A" w:rsidR="00E507AA" w:rsidRPr="006A5887" w:rsidDel="005C2ECC" w:rsidRDefault="00E507AA">
      <w:pPr>
        <w:pStyle w:val="NormalWeb"/>
        <w:shd w:val="clear" w:color="auto" w:fill="FFFFFF"/>
        <w:spacing w:before="360" w:beforeAutospacing="0" w:after="0" w:afterAutospacing="0" w:line="360" w:lineRule="auto"/>
        <w:rPr>
          <w:del w:id="1971" w:author="Vermouth" w:date="2021-10-10T04:25:00Z"/>
          <w:color w:val="1B1B1B"/>
          <w:spacing w:val="-1"/>
          <w:sz w:val="26"/>
          <w:szCs w:val="26"/>
        </w:rPr>
        <w:pPrChange w:id="1972" w:author="Vermouth" w:date="2021-10-10T08:01:00Z">
          <w:pPr>
            <w:pStyle w:val="NormalWeb"/>
            <w:shd w:val="clear" w:color="auto" w:fill="FFFFFF"/>
            <w:spacing w:before="360" w:beforeAutospacing="0" w:after="0" w:afterAutospacing="0" w:line="360" w:lineRule="auto"/>
            <w:ind w:left="720"/>
          </w:pPr>
        </w:pPrChange>
      </w:pPr>
    </w:p>
    <w:p w14:paraId="573E7997" w14:textId="4D7E0995" w:rsidR="00E77D80" w:rsidRPr="006A5887" w:rsidDel="005C2ECC" w:rsidRDefault="00E77D80">
      <w:pPr>
        <w:pStyle w:val="ListParagraph"/>
        <w:ind w:left="0"/>
        <w:rPr>
          <w:del w:id="1973" w:author="Vermouth" w:date="2021-10-10T04:25:00Z"/>
          <w:rFonts w:ascii="Times New Roman" w:hAnsi="Times New Roman" w:cs="Times New Roman"/>
          <w:sz w:val="26"/>
          <w:szCs w:val="26"/>
          <w:lang w:val="vi-VN"/>
        </w:rPr>
        <w:pPrChange w:id="1974" w:author="Vermouth" w:date="2021-10-10T08:01:00Z">
          <w:pPr>
            <w:pStyle w:val="ListParagraph"/>
          </w:pPr>
        </w:pPrChange>
      </w:pPr>
    </w:p>
    <w:p w14:paraId="7C952961" w14:textId="6DF58E84" w:rsidR="00AD17BD" w:rsidRPr="006A5887" w:rsidDel="005C2ECC" w:rsidRDefault="00AD17BD">
      <w:pPr>
        <w:pStyle w:val="ListParagraph"/>
        <w:ind w:left="0"/>
        <w:rPr>
          <w:del w:id="1975" w:author="Vermouth" w:date="2021-10-10T04:25:00Z"/>
          <w:rFonts w:ascii="Times New Roman" w:hAnsi="Times New Roman" w:cs="Times New Roman"/>
          <w:sz w:val="26"/>
          <w:szCs w:val="26"/>
          <w:lang w:val="vi-VN"/>
        </w:rPr>
        <w:pPrChange w:id="1976" w:author="Vermouth" w:date="2021-10-10T08:01:00Z">
          <w:pPr>
            <w:pStyle w:val="ListParagraph"/>
          </w:pPr>
        </w:pPrChange>
      </w:pPr>
    </w:p>
    <w:p w14:paraId="19F1BAF9" w14:textId="09445A53" w:rsidR="008F0AF7" w:rsidRPr="00B76598" w:rsidDel="005C2ECC" w:rsidRDefault="008F0AF7">
      <w:pPr>
        <w:shd w:val="clear" w:color="auto" w:fill="FFFFFF"/>
        <w:spacing w:before="360"/>
        <w:rPr>
          <w:del w:id="1977" w:author="Vermouth" w:date="2021-10-10T04:28:00Z"/>
          <w:rFonts w:ascii="Times New Roman" w:hAnsi="Times New Roman" w:cs="Times New Roman"/>
          <w:i/>
          <w:iCs/>
          <w:color w:val="1B1B1B"/>
          <w:spacing w:val="-1"/>
          <w:sz w:val="26"/>
          <w:szCs w:val="26"/>
          <w:lang w:eastAsia="vi-VN"/>
        </w:rPr>
        <w:pPrChange w:id="1978" w:author="Vermouth" w:date="2021-10-10T08:01:00Z">
          <w:pPr>
            <w:shd w:val="clear" w:color="auto" w:fill="FFFFFF"/>
            <w:spacing w:before="360"/>
            <w:jc w:val="center"/>
          </w:pPr>
        </w:pPrChange>
      </w:pPr>
    </w:p>
    <w:p w14:paraId="579E1178" w14:textId="0CD3398B" w:rsidR="00AD17BD" w:rsidRPr="00B76598" w:rsidDel="005C2ECC" w:rsidRDefault="00AD17BD">
      <w:pPr>
        <w:rPr>
          <w:del w:id="1979" w:author="Vermouth" w:date="2021-10-10T04:28:00Z"/>
          <w:rFonts w:ascii="Times New Roman" w:hAnsi="Times New Roman" w:cs="Times New Roman"/>
          <w:i/>
          <w:iCs/>
          <w:sz w:val="26"/>
          <w:szCs w:val="26"/>
        </w:rPr>
      </w:pPr>
    </w:p>
    <w:p w14:paraId="3E67DB6D" w14:textId="7C0405B6" w:rsidR="009948AB" w:rsidRPr="006A5887" w:rsidDel="005C2ECC" w:rsidRDefault="009948AB">
      <w:pPr>
        <w:rPr>
          <w:del w:id="1980" w:author="Vermouth" w:date="2021-10-10T04:28:00Z"/>
          <w:rFonts w:ascii="Times New Roman" w:hAnsi="Times New Roman" w:cs="Times New Roman"/>
          <w:sz w:val="26"/>
          <w:szCs w:val="26"/>
          <w:lang w:val="vi-VN"/>
        </w:rPr>
      </w:pPr>
    </w:p>
    <w:p w14:paraId="59A6CEF9" w14:textId="5946F9E5" w:rsidR="009948AB" w:rsidRPr="006A5887" w:rsidDel="005C2ECC" w:rsidRDefault="009948AB">
      <w:pPr>
        <w:rPr>
          <w:del w:id="1981" w:author="Vermouth" w:date="2021-10-10T04:28:00Z"/>
          <w:rFonts w:ascii="Times New Roman" w:hAnsi="Times New Roman" w:cs="Times New Roman"/>
          <w:sz w:val="26"/>
          <w:szCs w:val="26"/>
          <w:lang w:val="vi-VN"/>
        </w:rPr>
      </w:pPr>
    </w:p>
    <w:p w14:paraId="71F7D45C" w14:textId="24C7FB41" w:rsidR="006231C2" w:rsidRPr="006A5887" w:rsidDel="005C2ECC" w:rsidRDefault="006231C2">
      <w:pPr>
        <w:spacing w:before="120" w:after="120"/>
        <w:jc w:val="both"/>
        <w:rPr>
          <w:del w:id="1982" w:author="Vermouth" w:date="2021-10-10T04:28:00Z"/>
          <w:rFonts w:ascii="Times New Roman" w:hAnsi="Times New Roman" w:cs="Times New Roman"/>
          <w:sz w:val="26"/>
          <w:szCs w:val="26"/>
          <w:lang w:val="vi-VN"/>
        </w:rPr>
      </w:pPr>
    </w:p>
    <w:p w14:paraId="4FE4DE75" w14:textId="03686FEC" w:rsidR="00C245E9" w:rsidRPr="006A5887" w:rsidRDefault="008F0AF7">
      <w:pPr>
        <w:rPr>
          <w:rFonts w:ascii="Times New Roman" w:hAnsi="Times New Roman" w:cs="Times New Roman"/>
          <w:sz w:val="26"/>
          <w:szCs w:val="26"/>
        </w:rPr>
        <w:pPrChange w:id="1983" w:author="Vermouth" w:date="2021-10-10T08:01:00Z">
          <w:pPr>
            <w:tabs>
              <w:tab w:val="left" w:pos="3660"/>
            </w:tabs>
            <w:spacing w:before="120" w:after="120"/>
            <w:ind w:left="360"/>
            <w:jc w:val="both"/>
          </w:pPr>
        </w:pPrChange>
      </w:pPr>
      <w:del w:id="1984" w:author="Vermouth" w:date="2021-10-10T04:28:00Z">
        <w:r w:rsidRPr="006A5887" w:rsidDel="005C2ECC">
          <w:rPr>
            <w:rFonts w:ascii="Times New Roman" w:hAnsi="Times New Roman" w:cs="Times New Roman"/>
            <w:sz w:val="26"/>
            <w:szCs w:val="26"/>
            <w:lang w:val="vi-VN"/>
          </w:rPr>
          <w:tab/>
        </w:r>
      </w:del>
    </w:p>
    <w:p w14:paraId="1F981146" w14:textId="6CAC023B" w:rsidR="005C2ECC" w:rsidRDefault="00F37FF2" w:rsidP="006A5887">
      <w:pPr>
        <w:rPr>
          <w:ins w:id="1985" w:author="Vermouth" w:date="2021-10-10T04:29:00Z"/>
          <w:rFonts w:ascii="Times New Roman" w:hAnsi="Times New Roman" w:cs="Times New Roman"/>
          <w:i/>
          <w:iCs/>
          <w:sz w:val="24"/>
          <w:szCs w:val="24"/>
          <w:lang w:val="vi-VN"/>
        </w:rPr>
      </w:pPr>
      <w:r>
        <w:rPr>
          <w:noProof/>
        </w:rPr>
        <w:pict w14:anchorId="61A71719">
          <v:shape id="_x0000_s2140" type="#_x0000_t202" style="position:absolute;margin-left:70.15pt;margin-top:163.5pt;width:342pt;height:24.95pt;z-index:251672064;mso-position-horizontal-relative:text;mso-position-vertical-relative:text" stroked="f">
            <v:textbox style="mso-next-textbox:#_x0000_s2140;mso-fit-shape-to-text:t" inset="0,0,0,0">
              <w:txbxContent>
                <w:p w14:paraId="622E0F6B" w14:textId="1C66D8C2" w:rsidR="00A3501C" w:rsidRPr="00A3501C" w:rsidRDefault="00A3501C" w:rsidP="00A3501C">
                  <w:pPr>
                    <w:pStyle w:val="Caption"/>
                    <w:jc w:val="center"/>
                    <w:rPr>
                      <w:rFonts w:ascii="Times New Roman" w:hAnsi="Times New Roman" w:cs="Times New Roman"/>
                      <w:noProof/>
                      <w:color w:val="auto"/>
                      <w:sz w:val="26"/>
                      <w:szCs w:val="26"/>
                    </w:rPr>
                  </w:pPr>
                  <w:bookmarkStart w:id="1986" w:name="_Toc84753653"/>
                  <w:proofErr w:type="spellStart"/>
                  <w:r w:rsidRPr="00A3501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Hình</w:t>
                  </w:r>
                  <w:proofErr w:type="spellEnd"/>
                  <w:r w:rsidRPr="00A3501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</w:t>
                  </w:r>
                  <w:ins w:id="1987" w:author="Vermouth" w:date="2021-10-10T04:33:00Z"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instrText xml:space="preserve"> STYLEREF 1 \s </w:instrText>
                    </w:r>
                  </w:ins>
                  <w:r w:rsidR="005C2EC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fldChar w:fldCharType="separate"/>
                  </w:r>
                  <w:r w:rsidR="005C2ECC">
                    <w:rPr>
                      <w:rFonts w:ascii="Times New Roman" w:hAnsi="Times New Roman" w:cs="Times New Roman"/>
                      <w:noProof/>
                      <w:color w:val="auto"/>
                      <w:sz w:val="26"/>
                      <w:szCs w:val="26"/>
                    </w:rPr>
                    <w:t>3</w:t>
                  </w:r>
                  <w:ins w:id="1988" w:author="Vermouth" w:date="2021-10-10T04:33:00Z"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t>.</w:t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instrText xml:space="preserve"> SEQ Hình \* ARABIC \s 1 </w:instrText>
                    </w:r>
                  </w:ins>
                  <w:r w:rsidR="005C2EC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fldChar w:fldCharType="separate"/>
                  </w:r>
                  <w:ins w:id="1989" w:author="Vermouth" w:date="2021-10-10T04:33:00Z"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10</w:t>
                    </w:r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</w:ins>
                  <w:del w:id="1990" w:author="Vermouth" w:date="2021-10-10T03:59:00Z">
                    <w:r w:rsidRP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P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InstrText xml:space="preserve"> STYLEREF 1 \s </w:delInstrText>
                    </w:r>
                    <w:r w:rsidRP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Pr="00A3501C" w:rsidDel="00013720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delText>3</w:delText>
                    </w:r>
                    <w:r w:rsidRP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  <w:r w:rsidRP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Text>.</w:delText>
                    </w:r>
                    <w:r w:rsidRP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begin"/>
                    </w:r>
                    <w:r w:rsidRP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delInstrText xml:space="preserve"> SEQ Hình \* ARABIC \s 1 </w:delInstrText>
                    </w:r>
                    <w:r w:rsidRP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Pr="00A3501C" w:rsidDel="00013720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delText>10</w:delText>
                    </w:r>
                    <w:r w:rsidRPr="00A3501C" w:rsidDel="00013720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end"/>
                    </w:r>
                  </w:del>
                  <w:r w:rsidRPr="00A3501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Pr="00A3501C">
                    <w:rPr>
                      <w:rFonts w:ascii="Times New Roman" w:hAnsi="Times New Roman" w:cs="Times New Roman"/>
                      <w:color w:val="auto"/>
                      <w:sz w:val="26"/>
                      <w:szCs w:val="26"/>
                    </w:rPr>
                    <w:t>tức</w:t>
                  </w:r>
                  <w:bookmarkEnd w:id="1986"/>
                  <w:proofErr w:type="spellEnd"/>
                </w:p>
              </w:txbxContent>
            </v:textbox>
            <w10:wrap type="topAndBottom"/>
          </v:shape>
        </w:pict>
      </w:r>
      <w:r w:rsidR="005C2ECC" w:rsidRPr="00B76598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622912" behindDoc="0" locked="0" layoutInCell="1" allowOverlap="1" wp14:anchorId="771ED331" wp14:editId="1CBB0721">
            <wp:simplePos x="0" y="0"/>
            <wp:positionH relativeFrom="column">
              <wp:posOffset>890270</wp:posOffset>
            </wp:positionH>
            <wp:positionV relativeFrom="paragraph">
              <wp:posOffset>-1270</wp:posOffset>
            </wp:positionV>
            <wp:extent cx="4343400" cy="2060575"/>
            <wp:effectExtent l="0" t="0" r="0" b="0"/>
            <wp:wrapTopAndBottom/>
            <wp:docPr id="19" name="Picture 1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websit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C275EF" w14:textId="2168BE3B" w:rsidR="005C2ECC" w:rsidRPr="00262A39" w:rsidDel="005C2ECC" w:rsidRDefault="00BA10C5" w:rsidP="006A5887">
      <w:pPr>
        <w:rPr>
          <w:del w:id="1991" w:author="Vermouth" w:date="2021-10-10T04:34:00Z"/>
          <w:rFonts w:ascii="Times New Roman" w:hAnsi="Times New Roman" w:cs="Times New Roman"/>
          <w:i/>
          <w:iCs/>
          <w:sz w:val="24"/>
          <w:szCs w:val="24"/>
          <w:lang w:val="vi-VN"/>
        </w:rPr>
      </w:pPr>
      <w:r w:rsidRPr="005C2EC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39296" behindDoc="0" locked="0" layoutInCell="1" allowOverlap="1" wp14:anchorId="4FF8E75B" wp14:editId="4E0D3F4D">
            <wp:simplePos x="0" y="0"/>
            <wp:positionH relativeFrom="column">
              <wp:posOffset>-39139</wp:posOffset>
            </wp:positionH>
            <wp:positionV relativeFrom="paragraph">
              <wp:posOffset>2489315</wp:posOffset>
            </wp:positionV>
            <wp:extent cx="5848985" cy="960120"/>
            <wp:effectExtent l="0" t="0" r="0" b="0"/>
            <wp:wrapTopAndBottom/>
            <wp:docPr id="22" name="Picture 2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B56B8B" w14:textId="34345A72" w:rsidR="000D4599" w:rsidRPr="00013720" w:rsidDel="005C2ECC" w:rsidRDefault="00F37FF2">
      <w:pPr>
        <w:pStyle w:val="Caption"/>
        <w:rPr>
          <w:del w:id="1992" w:author="Vermouth" w:date="2021-10-10T04:34:00Z"/>
          <w:rFonts w:ascii="Times New Roman" w:hAnsi="Times New Roman" w:cs="Times New Roman"/>
          <w:i w:val="0"/>
          <w:iCs w:val="0"/>
          <w:sz w:val="26"/>
          <w:szCs w:val="26"/>
          <w:rPrChange w:id="1993" w:author="Vermouth" w:date="2021-10-10T03:59:00Z">
            <w:rPr>
              <w:del w:id="1994" w:author="Vermouth" w:date="2021-10-10T04:34:00Z"/>
              <w:rFonts w:ascii="Times New Roman" w:hAnsi="Times New Roman" w:cs="Times New Roman"/>
              <w:i/>
              <w:iCs/>
              <w:sz w:val="26"/>
              <w:szCs w:val="26"/>
            </w:rPr>
          </w:rPrChange>
        </w:rPr>
        <w:pPrChange w:id="1995" w:author="Vermouth" w:date="2021-10-10T04:34:00Z">
          <w:pPr>
            <w:spacing w:before="80" w:after="80"/>
            <w:ind w:right="90"/>
            <w:jc w:val="center"/>
          </w:pPr>
        </w:pPrChange>
      </w:pPr>
      <w:ins w:id="1996" w:author="Vermouth" w:date="2021-10-10T03:59:00Z">
        <w:r>
          <w:rPr>
            <w:noProof/>
          </w:rPr>
          <w:pict w14:anchorId="23142B8E">
            <v:shape id="_x0000_s2141" type="#_x0000_t202" style="position:absolute;margin-left:2.9pt;margin-top:274pt;width:460.55pt;height:.05pt;z-index:251673088;mso-position-horizontal-relative:text;mso-position-vertical-relative:text" stroked="f">
              <v:textbox style="mso-next-textbox:#_x0000_s2141;mso-fit-shape-to-text:t" inset="0,0,0,0">
                <w:txbxContent>
                  <w:p w14:paraId="57D7B5C9" w14:textId="0BDA1654" w:rsidR="00013720" w:rsidRPr="00013720" w:rsidRDefault="00013720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  <w:rPrChange w:id="1997" w:author="Vermouth" w:date="2021-10-10T03:59:00Z">
                          <w:rPr>
                            <w:rFonts w:ascii="Times New Roman" w:hAnsi="Times New Roman" w:cs="Times New Roman"/>
                            <w:sz w:val="26"/>
                            <w:szCs w:val="26"/>
                          </w:rPr>
                        </w:rPrChange>
                      </w:rPr>
                    </w:pPr>
                    <w:bookmarkStart w:id="1998" w:name="_Toc84753654"/>
                    <w:proofErr w:type="spellStart"/>
                    <w:ins w:id="1999" w:author="Vermouth" w:date="2021-10-10T03:59:00Z">
                      <w:r w:rsidRPr="00013720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000" w:author="Vermouth" w:date="2021-10-10T03:59:00Z">
                            <w:rPr/>
                          </w:rPrChange>
                        </w:rPr>
                        <w:t>Hình</w:t>
                      </w:r>
                      <w:proofErr w:type="spellEnd"/>
                      <w:r w:rsidRPr="00013720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001" w:author="Vermouth" w:date="2021-10-10T03:59:00Z">
                            <w:rPr/>
                          </w:rPrChange>
                        </w:rPr>
                        <w:t xml:space="preserve"> </w:t>
                      </w:r>
                    </w:ins>
                    <w:ins w:id="2002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003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004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12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005" w:author="Vermouth" w:date="2021-10-10T03:59:00Z">
                      <w:r w:rsidRPr="00013720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006" w:author="Vermouth" w:date="2021-10-10T03:59:00Z">
                            <w:rPr/>
                          </w:rPrChange>
                        </w:rPr>
                        <w:t xml:space="preserve"> </w:t>
                      </w:r>
                      <w:proofErr w:type="spellStart"/>
                      <w:r w:rsidRPr="00013720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007" w:author="Vermouth" w:date="2021-10-10T03:59:00Z">
                            <w:rPr/>
                          </w:rPrChange>
                        </w:rPr>
                        <w:t>Một</w:t>
                      </w:r>
                      <w:proofErr w:type="spellEnd"/>
                      <w:r w:rsidRPr="00013720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008" w:author="Vermouth" w:date="2021-10-10T03:59:00Z">
                            <w:rPr/>
                          </w:rPrChange>
                        </w:rPr>
                        <w:t xml:space="preserve"> </w:t>
                      </w:r>
                      <w:proofErr w:type="spellStart"/>
                      <w:r w:rsidRPr="00013720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009" w:author="Vermouth" w:date="2021-10-10T03:59:00Z">
                            <w:rPr/>
                          </w:rPrChange>
                        </w:rPr>
                        <w:t>số</w:t>
                      </w:r>
                      <w:proofErr w:type="spellEnd"/>
                      <w:r w:rsidRPr="00013720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010" w:author="Vermouth" w:date="2021-10-10T03:59:00Z">
                            <w:rPr/>
                          </w:rPrChange>
                        </w:rPr>
                        <w:t xml:space="preserve"> </w:t>
                      </w:r>
                      <w:proofErr w:type="spellStart"/>
                      <w:r w:rsidRPr="00013720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011" w:author="Vermouth" w:date="2021-10-10T03:59:00Z">
                            <w:rPr/>
                          </w:rPrChange>
                        </w:rPr>
                        <w:t>hình</w:t>
                      </w:r>
                      <w:proofErr w:type="spellEnd"/>
                      <w:r w:rsidRPr="00013720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012" w:author="Vermouth" w:date="2021-10-10T03:59:00Z">
                            <w:rPr/>
                          </w:rPrChange>
                        </w:rPr>
                        <w:t xml:space="preserve"> </w:t>
                      </w:r>
                      <w:proofErr w:type="spellStart"/>
                      <w:r w:rsidRPr="00013720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013" w:author="Vermouth" w:date="2021-10-10T03:59:00Z">
                            <w:rPr/>
                          </w:rPrChange>
                        </w:rPr>
                        <w:t>ảnh</w:t>
                      </w:r>
                      <w:proofErr w:type="spellEnd"/>
                      <w:r w:rsidRPr="00013720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014" w:author="Vermouth" w:date="2021-10-10T03:59:00Z">
                            <w:rPr/>
                          </w:rPrChange>
                        </w:rPr>
                        <w:t xml:space="preserve"> </w:t>
                      </w:r>
                      <w:proofErr w:type="spellStart"/>
                      <w:r w:rsidRPr="00013720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015" w:author="Vermouth" w:date="2021-10-10T03:59:00Z">
                            <w:rPr/>
                          </w:rPrChange>
                        </w:rPr>
                        <w:t>quảng</w:t>
                      </w:r>
                      <w:proofErr w:type="spellEnd"/>
                      <w:r w:rsidRPr="00013720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016" w:author="Vermouth" w:date="2021-10-10T03:59:00Z">
                            <w:rPr/>
                          </w:rPrChange>
                        </w:rPr>
                        <w:t xml:space="preserve"> </w:t>
                      </w:r>
                      <w:proofErr w:type="spellStart"/>
                      <w:r w:rsidRPr="00013720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017" w:author="Vermouth" w:date="2021-10-10T03:59:00Z">
                            <w:rPr/>
                          </w:rPrChange>
                        </w:rPr>
                        <w:t>cáo</w:t>
                      </w:r>
                    </w:ins>
                    <w:bookmarkEnd w:id="1998"/>
                    <w:proofErr w:type="spellEnd"/>
                  </w:p>
                </w:txbxContent>
              </v:textbox>
              <w10:wrap type="topAndBottom"/>
            </v:shape>
          </w:pict>
        </w:r>
      </w:ins>
      <w:ins w:id="2018" w:author="Vermouth" w:date="2021-10-10T04:33:00Z">
        <w:r>
          <w:rPr>
            <w:noProof/>
          </w:rPr>
          <w:pict w14:anchorId="24277631">
            <v:shape id="_x0000_s2189" type="#_x0000_t202" style="position:absolute;margin-left:74.3pt;margin-top:164.05pt;width:333.1pt;height:.05pt;z-index:251709952;mso-position-horizontal-relative:text;mso-position-vertical-relative:text" stroked="f">
              <v:textbox style="mso-next-textbox:#_x0000_s2189;mso-fit-shape-to-text:t" inset="0,0,0,0">
                <w:txbxContent>
                  <w:p w14:paraId="18EDF74A" w14:textId="292BEC82" w:rsidR="005C2ECC" w:rsidRPr="005C2ECC" w:rsidRDefault="005C2ECC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  <w:rPrChange w:id="2019" w:author="Vermouth" w:date="2021-10-10T04:33:00Z">
                          <w:rPr>
                            <w:rFonts w:ascii="Times New Roman" w:hAnsi="Times New Roman" w:cs="Times New Roman"/>
                            <w:sz w:val="26"/>
                            <w:szCs w:val="26"/>
                          </w:rPr>
                        </w:rPrChange>
                      </w:rPr>
                    </w:pPr>
                    <w:bookmarkStart w:id="2020" w:name="_Toc84753655"/>
                    <w:proofErr w:type="spellStart"/>
                    <w:ins w:id="2021" w:author="Vermouth" w:date="2021-10-10T04:33:00Z">
                      <w:r w:rsidRP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022" w:author="Vermouth" w:date="2021-10-10T04:33:00Z">
                            <w:rPr/>
                          </w:rPrChange>
                        </w:rPr>
                        <w:t>Hình</w:t>
                      </w:r>
                      <w:proofErr w:type="spellEnd"/>
                      <w:r w:rsidRP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023" w:author="Vermouth" w:date="2021-10-10T04:33:00Z">
                            <w:rPr/>
                          </w:rPrChange>
                        </w:rPr>
                        <w:t xml:space="preserve"> </w:t>
                      </w:r>
                      <w:r w:rsidRP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024" w:author="Vermouth" w:date="2021-10-10T04:33:00Z">
                            <w:rPr/>
                          </w:rPrChange>
                        </w:rPr>
                        <w:fldChar w:fldCharType="begin"/>
                      </w:r>
                      <w:r w:rsidRP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025" w:author="Vermouth" w:date="2021-10-10T04:33:00Z">
                            <w:rPr/>
                          </w:rPrChange>
                        </w:rPr>
                        <w:instrText xml:space="preserve"> STYLEREF 1 \s </w:instrText>
                      </w:r>
                    </w:ins>
                    <w:r w:rsidRP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  <w:rPrChange w:id="2026" w:author="Vermouth" w:date="2021-10-10T04:33:00Z">
                          <w:rPr/>
                        </w:rPrChange>
                      </w:rPr>
                      <w:fldChar w:fldCharType="separate"/>
                    </w:r>
                    <w:r w:rsidRP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  <w:rPrChange w:id="2027" w:author="Vermouth" w:date="2021-10-10T04:33:00Z">
                          <w:rPr>
                            <w:noProof/>
                          </w:rPr>
                        </w:rPrChange>
                      </w:rPr>
                      <w:t>3</w:t>
                    </w:r>
                    <w:ins w:id="2028" w:author="Vermouth" w:date="2021-10-10T04:33:00Z">
                      <w:r w:rsidRP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029" w:author="Vermouth" w:date="2021-10-10T04:33:00Z">
                            <w:rPr/>
                          </w:rPrChange>
                        </w:rPr>
                        <w:fldChar w:fldCharType="end"/>
                      </w:r>
                      <w:r w:rsidRP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030" w:author="Vermouth" w:date="2021-10-10T04:33:00Z">
                            <w:rPr/>
                          </w:rPrChange>
                        </w:rPr>
                        <w:t>.</w:t>
                      </w:r>
                      <w:r w:rsidRP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031" w:author="Vermouth" w:date="2021-10-10T04:33:00Z">
                            <w:rPr/>
                          </w:rPrChange>
                        </w:rPr>
                        <w:fldChar w:fldCharType="begin"/>
                      </w:r>
                      <w:r w:rsidRP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032" w:author="Vermouth" w:date="2021-10-10T04:33:00Z">
                            <w:rPr/>
                          </w:rPrChange>
                        </w:rPr>
                        <w:instrText xml:space="preserve"> SEQ Hình \* ARABIC \s 1 </w:instrText>
                      </w:r>
                    </w:ins>
                    <w:r w:rsidRP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  <w:rPrChange w:id="2033" w:author="Vermouth" w:date="2021-10-10T04:33:00Z">
                          <w:rPr/>
                        </w:rPrChange>
                      </w:rPr>
                      <w:fldChar w:fldCharType="separate"/>
                    </w:r>
                    <w:ins w:id="2034" w:author="Vermouth" w:date="2021-10-10T04:33:00Z">
                      <w:r w:rsidRP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  <w:rPrChange w:id="2035" w:author="Vermouth" w:date="2021-10-10T04:33:00Z">
                            <w:rPr>
                              <w:noProof/>
                            </w:rPr>
                          </w:rPrChange>
                        </w:rPr>
                        <w:t>13</w:t>
                      </w:r>
                      <w:r w:rsidRP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036" w:author="Vermouth" w:date="2021-10-10T04:33:00Z">
                            <w:rPr/>
                          </w:rPrChange>
                        </w:rPr>
                        <w:fldChar w:fldCharType="end"/>
                      </w:r>
                      <w:r w:rsidRP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037" w:author="Vermouth" w:date="2021-10-10T04:33:00Z">
                            <w:rPr/>
                          </w:rPrChange>
                        </w:rPr>
                        <w:t xml:space="preserve"> Footer</w:t>
                      </w:r>
                    </w:ins>
                    <w:bookmarkEnd w:id="2020"/>
                  </w:p>
                </w:txbxContent>
              </v:textbox>
              <w10:wrap type="topAndBottom"/>
            </v:shape>
          </w:pict>
        </w:r>
      </w:ins>
      <w:r w:rsidR="000D4599" w:rsidRPr="00013720">
        <w:rPr>
          <w:rFonts w:ascii="Times New Roman" w:hAnsi="Times New Roman" w:cs="Times New Roman"/>
          <w:noProof/>
          <w:sz w:val="26"/>
          <w:szCs w:val="26"/>
          <w:rPrChange w:id="2038" w:author="Vermouth" w:date="2021-10-10T03:59:00Z">
            <w:rPr>
              <w:rFonts w:ascii="Times New Roman" w:hAnsi="Times New Roman" w:cs="Times New Roman"/>
              <w:noProof/>
              <w:sz w:val="26"/>
              <w:szCs w:val="26"/>
            </w:rPr>
          </w:rPrChange>
        </w:rPr>
        <w:drawing>
          <wp:anchor distT="0" distB="0" distL="114300" distR="114300" simplePos="0" relativeHeight="251628032" behindDoc="0" locked="0" layoutInCell="1" allowOverlap="1" wp14:anchorId="28FCCD44" wp14:editId="6D423D4B">
            <wp:simplePos x="0" y="0"/>
            <wp:positionH relativeFrom="column">
              <wp:posOffset>943610</wp:posOffset>
            </wp:positionH>
            <wp:positionV relativeFrom="paragraph">
              <wp:posOffset>23495</wp:posOffset>
            </wp:positionV>
            <wp:extent cx="4230370" cy="2002820"/>
            <wp:effectExtent l="0" t="0" r="0" b="0"/>
            <wp:wrapTopAndBottom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0370" cy="200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del w:id="2039" w:author="Vermouth" w:date="2021-10-10T03:59:00Z">
        <w:r w:rsidR="000D4599" w:rsidRPr="00013720" w:rsidDel="00013720">
          <w:rPr>
            <w:rFonts w:ascii="Times New Roman" w:hAnsi="Times New Roman" w:cs="Times New Roman"/>
            <w:color w:val="auto"/>
            <w:sz w:val="26"/>
            <w:szCs w:val="26"/>
            <w:lang w:val="vi-VN"/>
          </w:rPr>
          <w:delText>H</w:delText>
        </w:r>
      </w:del>
    </w:p>
    <w:p w14:paraId="753DF499" w14:textId="59FFFDA4" w:rsidR="000D4599" w:rsidRPr="005C2ECC" w:rsidRDefault="00BF2D0E">
      <w:pPr>
        <w:pStyle w:val="Caption"/>
        <w:rPr>
          <w:lang w:val="vi-VN"/>
          <w:rPrChange w:id="2040" w:author="Vermouth" w:date="2021-10-10T04:34:00Z">
            <w:rPr>
              <w:lang w:val="vi-VN"/>
            </w:rPr>
          </w:rPrChange>
        </w:rPr>
        <w:pPrChange w:id="2041" w:author="Vermouth" w:date="2021-10-10T04:34:00Z">
          <w:pPr>
            <w:pStyle w:val="ListParagraph"/>
            <w:spacing w:before="80" w:after="80"/>
            <w:ind w:right="90"/>
            <w:jc w:val="center"/>
          </w:pPr>
        </w:pPrChange>
      </w:pPr>
      <w:del w:id="2042" w:author="Vermouth" w:date="2021-10-10T03:59:00Z">
        <w:r w:rsidRPr="005C2ECC" w:rsidDel="00013720">
          <w:rPr>
            <w:lang w:val="vi-VN"/>
            <w:rPrChange w:id="2043" w:author="Vermouth" w:date="2021-10-10T04:34:00Z">
              <w:rPr>
                <w:i/>
                <w:iCs/>
                <w:lang w:val="vi-VN"/>
              </w:rPr>
            </w:rPrChange>
          </w:rPr>
          <w:delText>Hình 3.</w:delText>
        </w:r>
        <w:r w:rsidR="00B76598" w:rsidRPr="005C2ECC" w:rsidDel="00013720">
          <w:rPr>
            <w:lang w:val="vi-VN"/>
            <w:rPrChange w:id="2044" w:author="Vermouth" w:date="2021-10-10T04:34:00Z">
              <w:rPr>
                <w:i/>
                <w:iCs/>
                <w:lang w:val="vi-VN"/>
              </w:rPr>
            </w:rPrChange>
          </w:rPr>
          <w:delText>14</w:delText>
        </w:r>
        <w:r w:rsidRPr="005C2ECC" w:rsidDel="00013720">
          <w:rPr>
            <w:lang w:val="vi-VN"/>
            <w:rPrChange w:id="2045" w:author="Vermouth" w:date="2021-10-10T04:34:00Z">
              <w:rPr>
                <w:i/>
                <w:iCs/>
                <w:lang w:val="vi-VN"/>
              </w:rPr>
            </w:rPrChange>
          </w:rPr>
          <w:delText xml:space="preserve"> Một số hình ảnh quảng cáo</w:delText>
        </w:r>
      </w:del>
    </w:p>
    <w:p w14:paraId="32E92DE1" w14:textId="591C54BD" w:rsidR="00BF2D0E" w:rsidRPr="00013720" w:rsidRDefault="008E5A66" w:rsidP="00257EDD">
      <w:pPr>
        <w:pStyle w:val="ListParagraph"/>
        <w:numPr>
          <w:ilvl w:val="0"/>
          <w:numId w:val="23"/>
        </w:numPr>
        <w:spacing w:before="80" w:after="80"/>
        <w:ind w:right="90"/>
        <w:rPr>
          <w:rFonts w:ascii="Times New Roman" w:hAnsi="Times New Roman" w:cs="Times New Roman"/>
          <w:sz w:val="26"/>
          <w:szCs w:val="26"/>
          <w:lang w:val="vi-VN"/>
          <w:rPrChange w:id="2046" w:author="Vermouth" w:date="2021-10-10T03:59:00Z">
            <w:rPr>
              <w:rFonts w:ascii="Times New Roman" w:hAnsi="Times New Roman" w:cs="Times New Roman"/>
              <w:sz w:val="26"/>
              <w:szCs w:val="26"/>
            </w:rPr>
          </w:rPrChange>
        </w:rPr>
      </w:pPr>
      <w:proofErr w:type="spellStart"/>
      <w:r w:rsidRPr="00013720">
        <w:rPr>
          <w:rFonts w:ascii="Times New Roman" w:hAnsi="Times New Roman" w:cs="Times New Roman"/>
          <w:sz w:val="26"/>
          <w:szCs w:val="26"/>
          <w:lang w:val="vi-VN"/>
          <w:rPrChange w:id="2047" w:author="Vermouth" w:date="2021-10-10T03:59:00Z">
            <w:rPr>
              <w:rFonts w:ascii="Times New Roman" w:hAnsi="Times New Roman" w:cs="Times New Roman"/>
              <w:sz w:val="26"/>
              <w:szCs w:val="26"/>
            </w:rPr>
          </w:rPrChange>
        </w:rPr>
        <w:t>Một</w:t>
      </w:r>
      <w:proofErr w:type="spellEnd"/>
      <w:r w:rsidRPr="00013720">
        <w:rPr>
          <w:rFonts w:ascii="Times New Roman" w:hAnsi="Times New Roman" w:cs="Times New Roman"/>
          <w:sz w:val="26"/>
          <w:szCs w:val="26"/>
          <w:lang w:val="vi-VN"/>
          <w:rPrChange w:id="2048" w:author="Vermouth" w:date="2021-10-10T03:59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013720">
        <w:rPr>
          <w:rFonts w:ascii="Times New Roman" w:hAnsi="Times New Roman" w:cs="Times New Roman"/>
          <w:sz w:val="26"/>
          <w:szCs w:val="26"/>
          <w:lang w:val="vi-VN"/>
          <w:rPrChange w:id="2049" w:author="Vermouth" w:date="2021-10-10T03:59:00Z">
            <w:rPr>
              <w:rFonts w:ascii="Times New Roman" w:hAnsi="Times New Roman" w:cs="Times New Roman"/>
              <w:sz w:val="26"/>
              <w:szCs w:val="26"/>
            </w:rPr>
          </w:rPrChange>
        </w:rPr>
        <w:t>số</w:t>
      </w:r>
      <w:proofErr w:type="spellEnd"/>
      <w:r w:rsidRPr="00013720">
        <w:rPr>
          <w:rFonts w:ascii="Times New Roman" w:hAnsi="Times New Roman" w:cs="Times New Roman"/>
          <w:sz w:val="26"/>
          <w:szCs w:val="26"/>
          <w:lang w:val="vi-VN"/>
          <w:rPrChange w:id="2050" w:author="Vermouth" w:date="2021-10-10T03:59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013720">
        <w:rPr>
          <w:rFonts w:ascii="Times New Roman" w:hAnsi="Times New Roman" w:cs="Times New Roman"/>
          <w:sz w:val="26"/>
          <w:szCs w:val="26"/>
          <w:lang w:val="vi-VN"/>
          <w:rPrChange w:id="2051" w:author="Vermouth" w:date="2021-10-10T03:59:00Z">
            <w:rPr>
              <w:rFonts w:ascii="Times New Roman" w:hAnsi="Times New Roman" w:cs="Times New Roman"/>
              <w:sz w:val="26"/>
              <w:szCs w:val="26"/>
            </w:rPr>
          </w:rPrChange>
        </w:rPr>
        <w:t>lợi</w:t>
      </w:r>
      <w:proofErr w:type="spellEnd"/>
      <w:r w:rsidRPr="00013720">
        <w:rPr>
          <w:rFonts w:ascii="Times New Roman" w:hAnsi="Times New Roman" w:cs="Times New Roman"/>
          <w:sz w:val="26"/>
          <w:szCs w:val="26"/>
          <w:lang w:val="vi-VN"/>
          <w:rPrChange w:id="2052" w:author="Vermouth" w:date="2021-10-10T03:59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013720">
        <w:rPr>
          <w:rFonts w:ascii="Times New Roman" w:hAnsi="Times New Roman" w:cs="Times New Roman"/>
          <w:sz w:val="26"/>
          <w:szCs w:val="26"/>
          <w:lang w:val="vi-VN"/>
          <w:rPrChange w:id="2053" w:author="Vermouth" w:date="2021-10-10T03:59:00Z">
            <w:rPr>
              <w:rFonts w:ascii="Times New Roman" w:hAnsi="Times New Roman" w:cs="Times New Roman"/>
              <w:sz w:val="26"/>
              <w:szCs w:val="26"/>
            </w:rPr>
          </w:rPrChange>
        </w:rPr>
        <w:t>ích</w:t>
      </w:r>
      <w:proofErr w:type="spellEnd"/>
      <w:r w:rsidRPr="00013720">
        <w:rPr>
          <w:rFonts w:ascii="Times New Roman" w:hAnsi="Times New Roman" w:cs="Times New Roman"/>
          <w:sz w:val="26"/>
          <w:szCs w:val="26"/>
          <w:lang w:val="vi-VN"/>
          <w:rPrChange w:id="2054" w:author="Vermouth" w:date="2021-10-10T03:59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013720">
        <w:rPr>
          <w:rFonts w:ascii="Times New Roman" w:hAnsi="Times New Roman" w:cs="Times New Roman"/>
          <w:sz w:val="26"/>
          <w:szCs w:val="26"/>
          <w:lang w:val="vi-VN"/>
          <w:rPrChange w:id="2055" w:author="Vermouth" w:date="2021-10-10T03:59:00Z">
            <w:rPr>
              <w:rFonts w:ascii="Times New Roman" w:hAnsi="Times New Roman" w:cs="Times New Roman"/>
              <w:sz w:val="26"/>
              <w:szCs w:val="26"/>
            </w:rPr>
          </w:rPrChange>
        </w:rPr>
        <w:t>mà</w:t>
      </w:r>
      <w:proofErr w:type="spellEnd"/>
      <w:r w:rsidRPr="00013720">
        <w:rPr>
          <w:rFonts w:ascii="Times New Roman" w:hAnsi="Times New Roman" w:cs="Times New Roman"/>
          <w:sz w:val="26"/>
          <w:szCs w:val="26"/>
          <w:lang w:val="vi-VN"/>
          <w:rPrChange w:id="2056" w:author="Vermouth" w:date="2021-10-10T03:59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giao </w:t>
      </w:r>
      <w:proofErr w:type="spellStart"/>
      <w:r w:rsidRPr="00013720">
        <w:rPr>
          <w:rFonts w:ascii="Times New Roman" w:hAnsi="Times New Roman" w:cs="Times New Roman"/>
          <w:sz w:val="26"/>
          <w:szCs w:val="26"/>
          <w:lang w:val="vi-VN"/>
          <w:rPrChange w:id="2057" w:author="Vermouth" w:date="2021-10-10T03:59:00Z">
            <w:rPr>
              <w:rFonts w:ascii="Times New Roman" w:hAnsi="Times New Roman" w:cs="Times New Roman"/>
              <w:sz w:val="26"/>
              <w:szCs w:val="26"/>
            </w:rPr>
          </w:rPrChange>
        </w:rPr>
        <w:t>diện</w:t>
      </w:r>
      <w:proofErr w:type="spellEnd"/>
      <w:r w:rsidRPr="00013720">
        <w:rPr>
          <w:rFonts w:ascii="Times New Roman" w:hAnsi="Times New Roman" w:cs="Times New Roman"/>
          <w:sz w:val="26"/>
          <w:szCs w:val="26"/>
          <w:lang w:val="vi-VN"/>
          <w:rPrChange w:id="2058" w:author="Vermouth" w:date="2021-10-10T03:59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mang </w:t>
      </w:r>
      <w:proofErr w:type="spellStart"/>
      <w:r w:rsidRPr="00013720">
        <w:rPr>
          <w:rFonts w:ascii="Times New Roman" w:hAnsi="Times New Roman" w:cs="Times New Roman"/>
          <w:sz w:val="26"/>
          <w:szCs w:val="26"/>
          <w:lang w:val="vi-VN"/>
          <w:rPrChange w:id="2059" w:author="Vermouth" w:date="2021-10-10T03:59:00Z">
            <w:rPr>
              <w:rFonts w:ascii="Times New Roman" w:hAnsi="Times New Roman" w:cs="Times New Roman"/>
              <w:sz w:val="26"/>
              <w:szCs w:val="26"/>
            </w:rPr>
          </w:rPrChange>
        </w:rPr>
        <w:t>lại</w:t>
      </w:r>
      <w:proofErr w:type="spellEnd"/>
      <w:r w:rsidRPr="00013720">
        <w:rPr>
          <w:rFonts w:ascii="Times New Roman" w:hAnsi="Times New Roman" w:cs="Times New Roman"/>
          <w:sz w:val="26"/>
          <w:szCs w:val="26"/>
          <w:lang w:val="vi-VN"/>
          <w:rPrChange w:id="2060" w:author="Vermouth" w:date="2021-10-10T03:59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: </w:t>
      </w:r>
    </w:p>
    <w:p w14:paraId="11849777" w14:textId="081864FE" w:rsidR="008E5A66" w:rsidRPr="003828C3" w:rsidRDefault="008E5A66" w:rsidP="006A5887">
      <w:pPr>
        <w:spacing w:before="80" w:after="80"/>
        <w:ind w:left="1080" w:right="90"/>
        <w:rPr>
          <w:rFonts w:ascii="Times New Roman" w:hAnsi="Times New Roman" w:cs="Times New Roman"/>
          <w:sz w:val="26"/>
          <w:szCs w:val="26"/>
          <w:lang w:val="vi-VN"/>
          <w:rPrChange w:id="2061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</w:pPr>
      <w:r w:rsidRPr="003828C3">
        <w:rPr>
          <w:rFonts w:ascii="Times New Roman" w:hAnsi="Times New Roman" w:cs="Times New Roman"/>
          <w:sz w:val="26"/>
          <w:szCs w:val="26"/>
          <w:lang w:val="vi-VN"/>
          <w:rPrChange w:id="2062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+</w:t>
      </w:r>
      <w:r w:rsidRPr="003828C3">
        <w:rPr>
          <w:rFonts w:ascii="Times New Roman" w:hAnsi="Times New Roman" w:cs="Times New Roman"/>
          <w:sz w:val="26"/>
          <w:szCs w:val="26"/>
          <w:lang w:val="vi-VN"/>
          <w:rPrChange w:id="2063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ab/>
      </w:r>
      <w:r w:rsidRPr="003828C3">
        <w:rPr>
          <w:rFonts w:ascii="Times New Roman" w:hAnsi="Times New Roman" w:cs="Times New Roman"/>
          <w:sz w:val="26"/>
          <w:szCs w:val="26"/>
          <w:lang w:val="vi-VN"/>
          <w:rPrChange w:id="2064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ab/>
        <w:t xml:space="preserve">Đơn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065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giản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066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,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067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dễ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068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069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tiếp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070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071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cận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072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073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đến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074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075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mọi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076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077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lứa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078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079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tuổi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080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081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người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082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083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dùng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084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.</w:t>
      </w:r>
    </w:p>
    <w:p w14:paraId="1EAA2C6B" w14:textId="1E0A0E52" w:rsidR="008E5A66" w:rsidRPr="003828C3" w:rsidRDefault="008E5A66" w:rsidP="006A5887">
      <w:pPr>
        <w:spacing w:before="80" w:after="80"/>
        <w:ind w:left="1080" w:right="90"/>
        <w:rPr>
          <w:rFonts w:ascii="Times New Roman" w:hAnsi="Times New Roman" w:cs="Times New Roman"/>
          <w:sz w:val="26"/>
          <w:szCs w:val="26"/>
          <w:lang w:val="vi-VN"/>
          <w:rPrChange w:id="2085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</w:pPr>
      <w:r w:rsidRPr="003828C3">
        <w:rPr>
          <w:rFonts w:ascii="Times New Roman" w:hAnsi="Times New Roman" w:cs="Times New Roman"/>
          <w:sz w:val="26"/>
          <w:szCs w:val="26"/>
          <w:lang w:val="vi-VN"/>
          <w:rPrChange w:id="2086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+</w:t>
      </w:r>
      <w:r w:rsidRPr="003828C3">
        <w:rPr>
          <w:rFonts w:ascii="Times New Roman" w:hAnsi="Times New Roman" w:cs="Times New Roman"/>
          <w:sz w:val="26"/>
          <w:szCs w:val="26"/>
          <w:lang w:val="vi-VN"/>
          <w:rPrChange w:id="2087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ab/>
      </w:r>
      <w:r w:rsidRPr="003828C3">
        <w:rPr>
          <w:rFonts w:ascii="Times New Roman" w:hAnsi="Times New Roman" w:cs="Times New Roman"/>
          <w:sz w:val="26"/>
          <w:szCs w:val="26"/>
          <w:lang w:val="vi-VN"/>
          <w:rPrChange w:id="2088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ab/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089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Dễ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090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091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dàng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092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093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tìm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094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095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kiếm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096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097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sản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098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099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phẩm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100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,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101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lựa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102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103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chọn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104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105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được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106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107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sản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108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109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phẩm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110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111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nào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112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113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hợp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114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,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115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hoặc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116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đang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117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giảm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118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119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giá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120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, đang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121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được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122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mua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123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nhiều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124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.</w:t>
      </w:r>
    </w:p>
    <w:p w14:paraId="1EEA45AF" w14:textId="09EA8D39" w:rsidR="008E5A66" w:rsidRPr="003828C3" w:rsidRDefault="008E5A66" w:rsidP="006A5887">
      <w:pPr>
        <w:spacing w:before="80" w:after="80"/>
        <w:ind w:left="1080" w:right="90"/>
        <w:rPr>
          <w:rFonts w:ascii="Times New Roman" w:hAnsi="Times New Roman" w:cs="Times New Roman"/>
          <w:sz w:val="26"/>
          <w:szCs w:val="26"/>
          <w:lang w:val="vi-VN"/>
          <w:rPrChange w:id="2125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</w:pPr>
      <w:r w:rsidRPr="003828C3">
        <w:rPr>
          <w:rFonts w:ascii="Times New Roman" w:hAnsi="Times New Roman" w:cs="Times New Roman"/>
          <w:sz w:val="26"/>
          <w:szCs w:val="26"/>
          <w:lang w:val="vi-VN"/>
          <w:rPrChange w:id="2126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+</w:t>
      </w:r>
      <w:r w:rsidRPr="003828C3">
        <w:rPr>
          <w:rFonts w:ascii="Times New Roman" w:hAnsi="Times New Roman" w:cs="Times New Roman"/>
          <w:sz w:val="26"/>
          <w:szCs w:val="26"/>
          <w:lang w:val="vi-VN"/>
          <w:rPrChange w:id="2127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ab/>
      </w:r>
      <w:r w:rsidRPr="003828C3">
        <w:rPr>
          <w:rFonts w:ascii="Times New Roman" w:hAnsi="Times New Roman" w:cs="Times New Roman"/>
          <w:sz w:val="26"/>
          <w:szCs w:val="26"/>
          <w:lang w:val="vi-VN"/>
          <w:rPrChange w:id="2128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ab/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129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Quảng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130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131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cáo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132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133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giúp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134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135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người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136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137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dùng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138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139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nắm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140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141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bắt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142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143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thị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144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145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trường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146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,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147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dễ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148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149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dàng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150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cho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151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việc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152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 xml:space="preserve"> săn </w:t>
      </w:r>
      <w:proofErr w:type="spellStart"/>
      <w:r w:rsidRPr="003828C3">
        <w:rPr>
          <w:rFonts w:ascii="Times New Roman" w:hAnsi="Times New Roman" w:cs="Times New Roman"/>
          <w:sz w:val="26"/>
          <w:szCs w:val="26"/>
          <w:lang w:val="vi-VN"/>
          <w:rPrChange w:id="2153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sale</w:t>
      </w:r>
      <w:proofErr w:type="spellEnd"/>
      <w:r w:rsidRPr="003828C3">
        <w:rPr>
          <w:rFonts w:ascii="Times New Roman" w:hAnsi="Times New Roman" w:cs="Times New Roman"/>
          <w:sz w:val="26"/>
          <w:szCs w:val="26"/>
          <w:lang w:val="vi-VN"/>
          <w:rPrChange w:id="2154" w:author="Vermouth" w:date="2021-10-10T04:03:00Z">
            <w:rPr>
              <w:rFonts w:ascii="Times New Roman" w:hAnsi="Times New Roman" w:cs="Times New Roman"/>
              <w:sz w:val="26"/>
              <w:szCs w:val="26"/>
            </w:rPr>
          </w:rPrChange>
        </w:rPr>
        <w:t>.</w:t>
      </w:r>
    </w:p>
    <w:p w14:paraId="0A166740" w14:textId="656BC115" w:rsidR="008E5A66" w:rsidRPr="00706C41" w:rsidRDefault="008E5A66" w:rsidP="00257EDD">
      <w:pPr>
        <w:pStyle w:val="ListParagraph"/>
        <w:numPr>
          <w:ilvl w:val="0"/>
          <w:numId w:val="24"/>
        </w:numPr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  <w:r w:rsidRPr="00706C41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706C41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06C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6C4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06C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6C41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06C41">
        <w:rPr>
          <w:rFonts w:ascii="Times New Roman" w:hAnsi="Times New Roman" w:cs="Times New Roman"/>
          <w:sz w:val="26"/>
          <w:szCs w:val="26"/>
        </w:rPr>
        <w:t>:</w:t>
      </w:r>
    </w:p>
    <w:p w14:paraId="25F9B3B9" w14:textId="07591108" w:rsidR="008E5A66" w:rsidRPr="006A5887" w:rsidRDefault="00F37FF2" w:rsidP="006A5887">
      <w:pPr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  <w:ins w:id="2155" w:author="Vermouth" w:date="2021-10-10T04:00:00Z">
        <w:r>
          <w:rPr>
            <w:noProof/>
          </w:rPr>
          <w:pict w14:anchorId="378EE4CE">
            <v:shape id="_x0000_s2142" type="#_x0000_t202" style="position:absolute;margin-left:40.7pt;margin-top:185.45pt;width:371.4pt;height:.05pt;z-index:251674112;mso-position-horizontal-relative:text;mso-position-vertical-relative:text" stroked="f">
              <v:textbox style="mso-fit-shape-to-text:t" inset="0,0,0,0">
                <w:txbxContent>
                  <w:p w14:paraId="7FEC7BE3" w14:textId="3A3F71B8" w:rsidR="00013720" w:rsidRPr="003828C3" w:rsidRDefault="00013720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pPrChange w:id="2156" w:author="Vermouth" w:date="2021-10-10T04:00:00Z">
                        <w:pPr>
                          <w:spacing w:before="80" w:after="80"/>
                          <w:ind w:right="90"/>
                        </w:pPr>
                      </w:pPrChange>
                    </w:pPr>
                    <w:bookmarkStart w:id="2157" w:name="_Toc84753656"/>
                    <w:proofErr w:type="spellStart"/>
                    <w:ins w:id="2158" w:author="Vermouth" w:date="2021-10-10T04:00:00Z">
                      <w:r w:rsidRPr="00013720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159" w:author="Vermouth" w:date="2021-10-10T04:00:00Z">
                            <w:rPr/>
                          </w:rPrChange>
                        </w:rPr>
                        <w:t>Hình</w:t>
                      </w:r>
                      <w:proofErr w:type="spellEnd"/>
                      <w:r w:rsidRPr="00013720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160" w:author="Vermouth" w:date="2021-10-10T04:00:00Z">
                            <w:rPr/>
                          </w:rPrChange>
                        </w:rPr>
                        <w:t xml:space="preserve"> </w:t>
                      </w:r>
                    </w:ins>
                    <w:ins w:id="2161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162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163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14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164" w:author="Vermouth" w:date="2021-10-10T04:00:00Z">
                      <w:r w:rsidRPr="00013720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165" w:author="Vermouth" w:date="2021-10-10T04:00:00Z">
                            <w:rPr/>
                          </w:rPrChange>
                        </w:rPr>
                        <w:t xml:space="preserve"> </w:t>
                      </w:r>
                      <w:proofErr w:type="spellStart"/>
                      <w:r w:rsidRPr="00013720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166" w:author="Vermouth" w:date="2021-10-10T04:00:00Z">
                            <w:rPr/>
                          </w:rPrChange>
                        </w:rPr>
                        <w:t>LocalStorage</w:t>
                      </w:r>
                      <w:proofErr w:type="spellEnd"/>
                      <w:r w:rsidRPr="00013720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167" w:author="Vermouth" w:date="2021-10-10T04:00:00Z">
                            <w:rPr/>
                          </w:rPrChange>
                        </w:rPr>
                        <w:t xml:space="preserve"> </w:t>
                      </w:r>
                      <w:proofErr w:type="spellStart"/>
                      <w:r w:rsidRPr="00013720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168" w:author="Vermouth" w:date="2021-10-10T04:00:00Z">
                            <w:rPr/>
                          </w:rPrChange>
                        </w:rPr>
                        <w:t>sản</w:t>
                      </w:r>
                      <w:proofErr w:type="spellEnd"/>
                      <w:r w:rsidRPr="00013720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169" w:author="Vermouth" w:date="2021-10-10T04:00:00Z">
                            <w:rPr/>
                          </w:rPrChange>
                        </w:rPr>
                        <w:t xml:space="preserve"> </w:t>
                      </w:r>
                      <w:proofErr w:type="spellStart"/>
                      <w:r w:rsidRPr="00013720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170" w:author="Vermouth" w:date="2021-10-10T04:00:00Z">
                            <w:rPr/>
                          </w:rPrChange>
                        </w:rPr>
                        <w:t>phẩm</w:t>
                      </w:r>
                    </w:ins>
                    <w:bookmarkEnd w:id="2157"/>
                    <w:proofErr w:type="spellEnd"/>
                  </w:p>
                </w:txbxContent>
              </v:textbox>
              <w10:wrap type="topAndBottom"/>
            </v:shape>
          </w:pict>
        </w:r>
      </w:ins>
      <w:r w:rsidR="008E5A66" w:rsidRPr="006A5887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33152" behindDoc="0" locked="0" layoutInCell="1" allowOverlap="1" wp14:anchorId="62B89083" wp14:editId="21365BA9">
            <wp:simplePos x="0" y="0"/>
            <wp:positionH relativeFrom="column">
              <wp:posOffset>516890</wp:posOffset>
            </wp:positionH>
            <wp:positionV relativeFrom="paragraph">
              <wp:posOffset>340360</wp:posOffset>
            </wp:positionV>
            <wp:extent cx="4716780" cy="1957705"/>
            <wp:effectExtent l="0" t="0" r="0" b="0"/>
            <wp:wrapTopAndBottom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5A66" w:rsidRPr="006A5887">
        <w:rPr>
          <w:rFonts w:ascii="Times New Roman" w:hAnsi="Times New Roman" w:cs="Times New Roman"/>
          <w:sz w:val="26"/>
          <w:szCs w:val="26"/>
        </w:rPr>
        <w:t>-</w:t>
      </w:r>
      <w:r w:rsidR="008E5A66" w:rsidRPr="006A588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="008E5A66" w:rsidRPr="006A5887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="008E5A66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A66" w:rsidRPr="006A588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8E5A66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A66" w:rsidRPr="006A588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8E5A66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A66" w:rsidRPr="006A588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8E5A66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A66" w:rsidRPr="006A588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8E5A66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A66" w:rsidRPr="006A588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8E5A66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A66" w:rsidRPr="006A588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8E5A66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A66" w:rsidRPr="006A5887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="008E5A66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A66" w:rsidRPr="006A588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E5A66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A66" w:rsidRPr="006A588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8E5A66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A66" w:rsidRPr="006A588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8E5A66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A66" w:rsidRPr="006A588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8E5A66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A66" w:rsidRPr="006A588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="008E5A66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A66" w:rsidRPr="006A588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8E5A66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5A66" w:rsidRPr="006A5887">
        <w:rPr>
          <w:rFonts w:ascii="Times New Roman" w:hAnsi="Times New Roman" w:cs="Times New Roman"/>
          <w:sz w:val="26"/>
          <w:szCs w:val="26"/>
        </w:rPr>
        <w:t>LocalStorage</w:t>
      </w:r>
      <w:proofErr w:type="spellEnd"/>
      <w:r w:rsidR="008E5A66" w:rsidRPr="006A5887">
        <w:rPr>
          <w:rFonts w:ascii="Times New Roman" w:hAnsi="Times New Roman" w:cs="Times New Roman"/>
          <w:sz w:val="26"/>
          <w:szCs w:val="26"/>
        </w:rPr>
        <w:t xml:space="preserve"> web:</w:t>
      </w:r>
    </w:p>
    <w:p w14:paraId="712C0BC4" w14:textId="6C5D26D2" w:rsidR="008E5A66" w:rsidRPr="00B76598" w:rsidRDefault="008E5A66" w:rsidP="006A5887">
      <w:pPr>
        <w:spacing w:before="80" w:after="80"/>
        <w:ind w:right="9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del w:id="2171" w:author="Vermouth" w:date="2021-10-10T03:59:00Z">
        <w:r w:rsidRPr="00B76598" w:rsidDel="00013720">
          <w:rPr>
            <w:rFonts w:ascii="Times New Roman" w:hAnsi="Times New Roman" w:cs="Times New Roman"/>
            <w:i/>
            <w:iCs/>
            <w:sz w:val="26"/>
            <w:szCs w:val="26"/>
          </w:rPr>
          <w:lastRenderedPageBreak/>
          <w:delText>Hình 3.1</w:delText>
        </w:r>
        <w:r w:rsidR="00B76598" w:rsidDel="00013720">
          <w:rPr>
            <w:rFonts w:ascii="Times New Roman" w:hAnsi="Times New Roman" w:cs="Times New Roman"/>
            <w:i/>
            <w:iCs/>
            <w:sz w:val="26"/>
            <w:szCs w:val="26"/>
          </w:rPr>
          <w:delText>5</w:delText>
        </w:r>
        <w:r w:rsidRPr="00B76598" w:rsidDel="00013720">
          <w:rPr>
            <w:rFonts w:ascii="Times New Roman" w:hAnsi="Times New Roman" w:cs="Times New Roman"/>
            <w:i/>
            <w:iCs/>
            <w:sz w:val="26"/>
            <w:szCs w:val="26"/>
          </w:rPr>
          <w:delText xml:space="preserve"> LocalStorage sản phẩm</w:delText>
        </w:r>
      </w:del>
    </w:p>
    <w:p w14:paraId="5565ED74" w14:textId="42536AC9" w:rsidR="008E5A66" w:rsidRPr="006A5887" w:rsidRDefault="008E5A66" w:rsidP="006A5887">
      <w:pPr>
        <w:spacing w:before="80" w:after="80"/>
        <w:ind w:right="90"/>
        <w:jc w:val="center"/>
        <w:rPr>
          <w:rFonts w:ascii="Times New Roman" w:hAnsi="Times New Roman" w:cs="Times New Roman"/>
          <w:sz w:val="26"/>
          <w:szCs w:val="26"/>
        </w:rPr>
      </w:pPr>
    </w:p>
    <w:p w14:paraId="15346D39" w14:textId="45B7FEA0" w:rsidR="008E5A66" w:rsidRPr="006A5887" w:rsidRDefault="008E5A66" w:rsidP="006A5887">
      <w:pPr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  <w:r w:rsidRPr="006A5887">
        <w:rPr>
          <w:rFonts w:ascii="Times New Roman" w:hAnsi="Times New Roman" w:cs="Times New Roman"/>
          <w:sz w:val="26"/>
          <w:szCs w:val="26"/>
        </w:rPr>
        <w:t>-</w:t>
      </w:r>
      <w:r w:rsidRPr="006A588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hạ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>.</w:t>
      </w:r>
    </w:p>
    <w:p w14:paraId="3EB025CE" w14:textId="0152AAE8" w:rsidR="008E5A66" w:rsidRPr="006A5887" w:rsidRDefault="0074283F" w:rsidP="006A5887">
      <w:pPr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  <w:r w:rsidRPr="006A5887">
        <w:rPr>
          <w:rFonts w:ascii="Times New Roman" w:hAnsi="Times New Roman" w:cs="Times New Roman"/>
          <w:sz w:val="26"/>
          <w:szCs w:val="26"/>
        </w:rPr>
        <w:t>-</w:t>
      </w:r>
      <w:r w:rsidRPr="006A588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5B733975" w14:textId="251F81E8" w:rsidR="0074283F" w:rsidRPr="006A5887" w:rsidRDefault="00F37FF2" w:rsidP="006A5887">
      <w:pPr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  <w:ins w:id="2172" w:author="Vermouth" w:date="2021-10-10T04:00:00Z">
        <w:r>
          <w:rPr>
            <w:noProof/>
          </w:rPr>
          <w:pict w14:anchorId="77822E1D">
            <v:shape id="_x0000_s2143" type="#_x0000_t202" style="position:absolute;margin-left:65.9pt;margin-top:202.65pt;width:349.8pt;height:.05pt;z-index:251675136;mso-position-horizontal-relative:text;mso-position-vertical-relative:text" stroked="f">
              <v:textbox style="mso-fit-shape-to-text:t" inset="0,0,0,0">
                <w:txbxContent>
                  <w:p w14:paraId="58300406" w14:textId="53959221" w:rsidR="005B7A04" w:rsidRPr="003828C3" w:rsidRDefault="005B7A04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pPrChange w:id="2173" w:author="Vermouth" w:date="2021-10-10T04:00:00Z">
                        <w:pPr>
                          <w:spacing w:before="80" w:after="80"/>
                          <w:ind w:right="90"/>
                        </w:pPr>
                      </w:pPrChange>
                    </w:pPr>
                    <w:bookmarkStart w:id="2174" w:name="_Toc84753657"/>
                    <w:proofErr w:type="spellStart"/>
                    <w:ins w:id="2175" w:author="Vermouth" w:date="2021-10-10T04:00:00Z">
                      <w:r w:rsidRPr="005B7A04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176" w:author="Vermouth" w:date="2021-10-10T04:00:00Z">
                            <w:rPr/>
                          </w:rPrChange>
                        </w:rPr>
                        <w:t>Hình</w:t>
                      </w:r>
                      <w:proofErr w:type="spellEnd"/>
                      <w:r w:rsidRPr="005B7A04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177" w:author="Vermouth" w:date="2021-10-10T04:00:00Z">
                            <w:rPr/>
                          </w:rPrChange>
                        </w:rPr>
                        <w:t xml:space="preserve"> </w:t>
                      </w:r>
                    </w:ins>
                    <w:ins w:id="2178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179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180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15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181" w:author="Vermouth" w:date="2021-10-10T04:00:00Z">
                      <w:r w:rsidRPr="005B7A04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182" w:author="Vermouth" w:date="2021-10-10T04:00:00Z">
                            <w:rPr/>
                          </w:rPrChange>
                        </w:rPr>
                        <w:t xml:space="preserve"> </w:t>
                      </w:r>
                      <w:proofErr w:type="spellStart"/>
                      <w:r w:rsidRPr="005B7A04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183" w:author="Vermouth" w:date="2021-10-10T04:00:00Z">
                            <w:rPr/>
                          </w:rPrChange>
                        </w:rPr>
                        <w:t>Sắp</w:t>
                      </w:r>
                      <w:proofErr w:type="spellEnd"/>
                      <w:r w:rsidRPr="005B7A04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184" w:author="Vermouth" w:date="2021-10-10T04:00:00Z">
                            <w:rPr/>
                          </w:rPrChange>
                        </w:rPr>
                        <w:t xml:space="preserve"> </w:t>
                      </w:r>
                      <w:proofErr w:type="spellStart"/>
                      <w:r w:rsidRPr="005B7A04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185" w:author="Vermouth" w:date="2021-10-10T04:00:00Z">
                            <w:rPr/>
                          </w:rPrChange>
                        </w:rPr>
                        <w:t>xếp</w:t>
                      </w:r>
                      <w:proofErr w:type="spellEnd"/>
                      <w:r w:rsidRPr="005B7A04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186" w:author="Vermouth" w:date="2021-10-10T04:00:00Z">
                            <w:rPr/>
                          </w:rPrChange>
                        </w:rPr>
                        <w:t xml:space="preserve"> </w:t>
                      </w:r>
                      <w:proofErr w:type="spellStart"/>
                      <w:r w:rsidRPr="005B7A04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187" w:author="Vermouth" w:date="2021-10-10T04:00:00Z">
                            <w:rPr/>
                          </w:rPrChange>
                        </w:rPr>
                        <w:t>giá</w:t>
                      </w:r>
                      <w:proofErr w:type="spellEnd"/>
                      <w:r w:rsidRPr="005B7A04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188" w:author="Vermouth" w:date="2021-10-10T04:00:00Z">
                            <w:rPr/>
                          </w:rPrChange>
                        </w:rPr>
                        <w:t xml:space="preserve"> </w:t>
                      </w:r>
                      <w:proofErr w:type="spellStart"/>
                      <w:r w:rsidRPr="005B7A04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189" w:author="Vermouth" w:date="2021-10-10T04:00:00Z">
                            <w:rPr/>
                          </w:rPrChange>
                        </w:rPr>
                        <w:t>tăng</w:t>
                      </w:r>
                    </w:ins>
                    <w:bookmarkEnd w:id="2174"/>
                    <w:proofErr w:type="spellEnd"/>
                  </w:p>
                </w:txbxContent>
              </v:textbox>
              <w10:wrap type="topAndBottom"/>
            </v:shape>
          </w:pict>
        </w:r>
      </w:ins>
      <w:r w:rsidR="0074283F" w:rsidRPr="006A5887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34176" behindDoc="0" locked="0" layoutInCell="1" allowOverlap="1" wp14:anchorId="1261F916" wp14:editId="3D672E26">
            <wp:simplePos x="0" y="0"/>
            <wp:positionH relativeFrom="column">
              <wp:posOffset>836930</wp:posOffset>
            </wp:positionH>
            <wp:positionV relativeFrom="paragraph">
              <wp:posOffset>358140</wp:posOffset>
            </wp:positionV>
            <wp:extent cx="4442460" cy="2158543"/>
            <wp:effectExtent l="0" t="0" r="0" b="0"/>
            <wp:wrapTopAndBottom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158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83F" w:rsidRPr="006A5887">
        <w:rPr>
          <w:rFonts w:ascii="Times New Roman" w:hAnsi="Times New Roman" w:cs="Times New Roman"/>
          <w:sz w:val="26"/>
          <w:szCs w:val="26"/>
        </w:rPr>
        <w:t>+</w:t>
      </w:r>
      <w:r w:rsidR="0074283F" w:rsidRPr="006A588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="0074283F" w:rsidRPr="006A588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74283F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283F" w:rsidRPr="006A588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74283F" w:rsidRPr="006A5887">
        <w:rPr>
          <w:rFonts w:ascii="Times New Roman" w:hAnsi="Times New Roman" w:cs="Times New Roman"/>
          <w:sz w:val="26"/>
          <w:szCs w:val="26"/>
        </w:rPr>
        <w:t>:</w:t>
      </w:r>
    </w:p>
    <w:p w14:paraId="53589628" w14:textId="135CA2BE" w:rsidR="0074283F" w:rsidRPr="00B76598" w:rsidRDefault="0074283F">
      <w:pPr>
        <w:spacing w:before="80" w:after="80"/>
        <w:ind w:right="90"/>
        <w:rPr>
          <w:rFonts w:ascii="Times New Roman" w:hAnsi="Times New Roman" w:cs="Times New Roman"/>
          <w:i/>
          <w:iCs/>
          <w:sz w:val="26"/>
          <w:szCs w:val="26"/>
        </w:rPr>
        <w:pPrChange w:id="2190" w:author="Vermouth" w:date="2021-10-10T04:00:00Z">
          <w:pPr>
            <w:spacing w:before="80" w:after="80"/>
            <w:ind w:right="90"/>
            <w:jc w:val="center"/>
          </w:pPr>
        </w:pPrChange>
      </w:pPr>
      <w:del w:id="2191" w:author="Vermouth" w:date="2021-10-10T04:00:00Z">
        <w:r w:rsidRPr="00B76598" w:rsidDel="005B7A04">
          <w:rPr>
            <w:rFonts w:ascii="Times New Roman" w:hAnsi="Times New Roman" w:cs="Times New Roman"/>
            <w:i/>
            <w:iCs/>
            <w:sz w:val="26"/>
            <w:szCs w:val="26"/>
          </w:rPr>
          <w:delText>Hình 3.</w:delText>
        </w:r>
        <w:r w:rsidR="00B76598" w:rsidDel="005B7A04">
          <w:rPr>
            <w:rFonts w:ascii="Times New Roman" w:hAnsi="Times New Roman" w:cs="Times New Roman"/>
            <w:i/>
            <w:iCs/>
            <w:sz w:val="26"/>
            <w:szCs w:val="26"/>
          </w:rPr>
          <w:delText>16</w:delText>
        </w:r>
        <w:r w:rsidRPr="00B76598" w:rsidDel="005B7A04">
          <w:rPr>
            <w:rFonts w:ascii="Times New Roman" w:hAnsi="Times New Roman" w:cs="Times New Roman"/>
            <w:i/>
            <w:iCs/>
            <w:sz w:val="26"/>
            <w:szCs w:val="26"/>
          </w:rPr>
          <w:delText xml:space="preserve"> Sắp xếp giá tăng</w:delText>
        </w:r>
      </w:del>
    </w:p>
    <w:p w14:paraId="70E1D32B" w14:textId="226F0379" w:rsidR="0074283F" w:rsidRPr="006A5887" w:rsidRDefault="0074283F" w:rsidP="006A5887">
      <w:pPr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</w:p>
    <w:p w14:paraId="17E4ED56" w14:textId="77777777" w:rsidR="0074283F" w:rsidRPr="006A5887" w:rsidRDefault="0074283F" w:rsidP="006A5887">
      <w:pPr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</w:p>
    <w:p w14:paraId="54792BA2" w14:textId="473B3A9D" w:rsidR="0074283F" w:rsidRPr="006A5887" w:rsidRDefault="00F37FF2" w:rsidP="006A5887">
      <w:pPr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  <w:ins w:id="2192" w:author="Vermouth" w:date="2021-10-10T04:01:00Z">
        <w:r>
          <w:rPr>
            <w:noProof/>
          </w:rPr>
          <w:pict w14:anchorId="2B64E474">
            <v:shape id="_x0000_s2144" type="#_x0000_t202" style="position:absolute;margin-left:65.9pt;margin-top:205.15pt;width:349.8pt;height:.05pt;z-index:251676160;mso-position-horizontal-relative:text;mso-position-vertical-relative:text" stroked="f">
              <v:textbox style="mso-fit-shape-to-text:t" inset="0,0,0,0">
                <w:txbxContent>
                  <w:p w14:paraId="589D01D1" w14:textId="30C0C5A8" w:rsidR="005B7A04" w:rsidRPr="003828C3" w:rsidRDefault="005B7A04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pPrChange w:id="2193" w:author="Vermouth" w:date="2021-10-10T04:01:00Z">
                        <w:pPr>
                          <w:spacing w:before="80" w:after="80"/>
                          <w:ind w:right="90"/>
                        </w:pPr>
                      </w:pPrChange>
                    </w:pPr>
                    <w:bookmarkStart w:id="2194" w:name="_Toc84753658"/>
                    <w:proofErr w:type="spellStart"/>
                    <w:ins w:id="2195" w:author="Vermouth" w:date="2021-10-10T04:01:00Z">
                      <w:r w:rsidRPr="005B7A04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196" w:author="Vermouth" w:date="2021-10-10T04:01:00Z">
                            <w:rPr/>
                          </w:rPrChange>
                        </w:rPr>
                        <w:t>Hình</w:t>
                      </w:r>
                      <w:proofErr w:type="spellEnd"/>
                      <w:r w:rsidRPr="005B7A04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197" w:author="Vermouth" w:date="2021-10-10T04:01:00Z">
                            <w:rPr/>
                          </w:rPrChange>
                        </w:rPr>
                        <w:t xml:space="preserve"> </w:t>
                      </w:r>
                    </w:ins>
                    <w:ins w:id="2198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199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200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16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201" w:author="Vermouth" w:date="2021-10-10T04:01:00Z">
                      <w:r w:rsidRPr="005B7A04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02" w:author="Vermouth" w:date="2021-10-10T04:01:00Z">
                            <w:rPr/>
                          </w:rPrChange>
                        </w:rPr>
                        <w:t xml:space="preserve"> </w:t>
                      </w:r>
                      <w:proofErr w:type="spellStart"/>
                      <w:r w:rsidRPr="005B7A04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03" w:author="Vermouth" w:date="2021-10-10T04:01:00Z">
                            <w:rPr/>
                          </w:rPrChange>
                        </w:rPr>
                        <w:t>Sắp</w:t>
                      </w:r>
                      <w:proofErr w:type="spellEnd"/>
                      <w:r w:rsidRPr="005B7A04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04" w:author="Vermouth" w:date="2021-10-10T04:01:00Z">
                            <w:rPr/>
                          </w:rPrChange>
                        </w:rPr>
                        <w:t xml:space="preserve"> </w:t>
                      </w:r>
                      <w:proofErr w:type="spellStart"/>
                      <w:r w:rsidRPr="005B7A04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05" w:author="Vermouth" w:date="2021-10-10T04:01:00Z">
                            <w:rPr/>
                          </w:rPrChange>
                        </w:rPr>
                        <w:t>xếp</w:t>
                      </w:r>
                      <w:proofErr w:type="spellEnd"/>
                      <w:r w:rsidRPr="005B7A04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06" w:author="Vermouth" w:date="2021-10-10T04:01:00Z">
                            <w:rPr/>
                          </w:rPrChange>
                        </w:rPr>
                        <w:t xml:space="preserve"> </w:t>
                      </w:r>
                      <w:proofErr w:type="spellStart"/>
                      <w:r w:rsidRPr="005B7A04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07" w:author="Vermouth" w:date="2021-10-10T04:01:00Z">
                            <w:rPr/>
                          </w:rPrChange>
                        </w:rPr>
                        <w:t>giá</w:t>
                      </w:r>
                      <w:proofErr w:type="spellEnd"/>
                      <w:r w:rsidRPr="005B7A04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08" w:author="Vermouth" w:date="2021-10-10T04:01:00Z">
                            <w:rPr/>
                          </w:rPrChange>
                        </w:rPr>
                        <w:t xml:space="preserve"> </w:t>
                      </w:r>
                      <w:proofErr w:type="spellStart"/>
                      <w:r w:rsidRPr="005B7A04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09" w:author="Vermouth" w:date="2021-10-10T04:01:00Z">
                            <w:rPr/>
                          </w:rPrChange>
                        </w:rPr>
                        <w:t>giảm</w:t>
                      </w:r>
                    </w:ins>
                    <w:bookmarkEnd w:id="2194"/>
                    <w:proofErr w:type="spellEnd"/>
                  </w:p>
                </w:txbxContent>
              </v:textbox>
              <w10:wrap type="topAndBottom"/>
            </v:shape>
          </w:pict>
        </w:r>
      </w:ins>
      <w:r w:rsidR="0074283F" w:rsidRPr="006A5887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35200" behindDoc="0" locked="0" layoutInCell="1" allowOverlap="1" wp14:anchorId="07330B87" wp14:editId="3A6233C8">
            <wp:simplePos x="0" y="0"/>
            <wp:positionH relativeFrom="column">
              <wp:posOffset>836930</wp:posOffset>
            </wp:positionH>
            <wp:positionV relativeFrom="paragraph">
              <wp:posOffset>379730</wp:posOffset>
            </wp:positionV>
            <wp:extent cx="4442460" cy="2168525"/>
            <wp:effectExtent l="0" t="0" r="0" b="0"/>
            <wp:wrapTopAndBottom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83F" w:rsidRPr="006A5887">
        <w:rPr>
          <w:rFonts w:ascii="Times New Roman" w:hAnsi="Times New Roman" w:cs="Times New Roman"/>
          <w:sz w:val="26"/>
          <w:szCs w:val="26"/>
        </w:rPr>
        <w:t>+</w:t>
      </w:r>
      <w:r w:rsidR="0074283F" w:rsidRPr="006A588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="0074283F" w:rsidRPr="006A588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74283F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283F" w:rsidRPr="006A588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74283F" w:rsidRPr="006A5887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1420280D" w14:textId="78D342E0" w:rsidR="0074283F" w:rsidRPr="00B76598" w:rsidDel="0098512D" w:rsidRDefault="0074283F" w:rsidP="006A5887">
      <w:pPr>
        <w:spacing w:before="80" w:after="80"/>
        <w:ind w:right="90"/>
        <w:jc w:val="center"/>
        <w:rPr>
          <w:del w:id="2210" w:author="Vermouth" w:date="2021-10-10T04:34:00Z"/>
          <w:rFonts w:ascii="Times New Roman" w:hAnsi="Times New Roman" w:cs="Times New Roman"/>
          <w:i/>
          <w:iCs/>
          <w:sz w:val="26"/>
          <w:szCs w:val="26"/>
        </w:rPr>
      </w:pPr>
      <w:del w:id="2211" w:author="Vermouth" w:date="2021-10-10T04:00:00Z">
        <w:r w:rsidRPr="00B76598" w:rsidDel="005B7A04">
          <w:rPr>
            <w:rFonts w:ascii="Times New Roman" w:hAnsi="Times New Roman" w:cs="Times New Roman"/>
            <w:i/>
            <w:iCs/>
            <w:sz w:val="26"/>
            <w:szCs w:val="26"/>
          </w:rPr>
          <w:lastRenderedPageBreak/>
          <w:delText>Hình 3.</w:delText>
        </w:r>
        <w:r w:rsidR="00B76598" w:rsidDel="005B7A04">
          <w:rPr>
            <w:rFonts w:ascii="Times New Roman" w:hAnsi="Times New Roman" w:cs="Times New Roman"/>
            <w:i/>
            <w:iCs/>
            <w:sz w:val="26"/>
            <w:szCs w:val="26"/>
          </w:rPr>
          <w:delText>17</w:delText>
        </w:r>
        <w:r w:rsidRPr="00B76598" w:rsidDel="005B7A04">
          <w:rPr>
            <w:rFonts w:ascii="Times New Roman" w:hAnsi="Times New Roman" w:cs="Times New Roman"/>
            <w:i/>
            <w:iCs/>
            <w:sz w:val="26"/>
            <w:szCs w:val="26"/>
          </w:rPr>
          <w:delText xml:space="preserve"> Sắp xếp giá giảm</w:delText>
        </w:r>
      </w:del>
    </w:p>
    <w:p w14:paraId="02F9BC5A" w14:textId="1E5E09CC" w:rsidR="0074283F" w:rsidRPr="006A5887" w:rsidDel="0098512D" w:rsidRDefault="0074283F" w:rsidP="006A5887">
      <w:pPr>
        <w:spacing w:before="80" w:after="80"/>
        <w:ind w:right="90"/>
        <w:rPr>
          <w:del w:id="2212" w:author="Vermouth" w:date="2021-10-10T04:34:00Z"/>
          <w:rFonts w:ascii="Times New Roman" w:hAnsi="Times New Roman" w:cs="Times New Roman"/>
          <w:sz w:val="26"/>
          <w:szCs w:val="26"/>
        </w:rPr>
      </w:pPr>
      <w:del w:id="2213" w:author="Vermouth" w:date="2021-10-10T04:34:00Z">
        <w:r w:rsidRPr="006A5887" w:rsidDel="0098512D">
          <w:rPr>
            <w:rFonts w:ascii="Times New Roman" w:hAnsi="Times New Roman" w:cs="Times New Roman"/>
            <w:sz w:val="26"/>
            <w:szCs w:val="26"/>
          </w:rPr>
          <w:tab/>
        </w:r>
      </w:del>
    </w:p>
    <w:p w14:paraId="1E919214" w14:textId="034CB4AF" w:rsidR="0074283F" w:rsidRPr="006A5887" w:rsidDel="0098512D" w:rsidRDefault="0074283F" w:rsidP="006A5887">
      <w:pPr>
        <w:spacing w:before="80" w:after="80"/>
        <w:ind w:right="90"/>
        <w:rPr>
          <w:del w:id="2214" w:author="Vermouth" w:date="2021-10-10T04:34:00Z"/>
          <w:rFonts w:ascii="Times New Roman" w:hAnsi="Times New Roman" w:cs="Times New Roman"/>
          <w:sz w:val="26"/>
          <w:szCs w:val="26"/>
        </w:rPr>
      </w:pPr>
    </w:p>
    <w:p w14:paraId="30BC5ACB" w14:textId="44F3E096" w:rsidR="0074283F" w:rsidRPr="006A5887" w:rsidDel="0098512D" w:rsidRDefault="0074283F" w:rsidP="006A5887">
      <w:pPr>
        <w:spacing w:before="80" w:after="80"/>
        <w:ind w:right="90"/>
        <w:rPr>
          <w:del w:id="2215" w:author="Vermouth" w:date="2021-10-10T04:34:00Z"/>
          <w:rFonts w:ascii="Times New Roman" w:hAnsi="Times New Roman" w:cs="Times New Roman"/>
          <w:sz w:val="26"/>
          <w:szCs w:val="26"/>
        </w:rPr>
      </w:pPr>
    </w:p>
    <w:p w14:paraId="5AFBA5DE" w14:textId="03172B84" w:rsidR="0074283F" w:rsidRPr="006A5887" w:rsidDel="0098512D" w:rsidRDefault="0074283F" w:rsidP="006A5887">
      <w:pPr>
        <w:spacing w:before="80" w:after="80"/>
        <w:ind w:right="90"/>
        <w:rPr>
          <w:del w:id="2216" w:author="Vermouth" w:date="2021-10-10T04:34:00Z"/>
          <w:rFonts w:ascii="Times New Roman" w:hAnsi="Times New Roman" w:cs="Times New Roman"/>
          <w:sz w:val="26"/>
          <w:szCs w:val="26"/>
        </w:rPr>
      </w:pPr>
    </w:p>
    <w:p w14:paraId="2AED0FB7" w14:textId="6380B220" w:rsidR="0074283F" w:rsidRPr="006A5887" w:rsidDel="0098512D" w:rsidRDefault="0074283F" w:rsidP="006A5887">
      <w:pPr>
        <w:spacing w:before="80" w:after="80"/>
        <w:ind w:right="90"/>
        <w:rPr>
          <w:del w:id="2217" w:author="Vermouth" w:date="2021-10-10T04:34:00Z"/>
          <w:rFonts w:ascii="Times New Roman" w:hAnsi="Times New Roman" w:cs="Times New Roman"/>
          <w:sz w:val="26"/>
          <w:szCs w:val="26"/>
        </w:rPr>
      </w:pPr>
    </w:p>
    <w:p w14:paraId="5B3E73E1" w14:textId="77777777" w:rsidR="0074283F" w:rsidRPr="006A5887" w:rsidDel="0098512D" w:rsidRDefault="0074283F" w:rsidP="006A5887">
      <w:pPr>
        <w:spacing w:before="80" w:after="80"/>
        <w:ind w:right="90"/>
        <w:rPr>
          <w:del w:id="2218" w:author="Vermouth" w:date="2021-10-10T04:34:00Z"/>
          <w:rFonts w:ascii="Times New Roman" w:hAnsi="Times New Roman" w:cs="Times New Roman"/>
          <w:sz w:val="26"/>
          <w:szCs w:val="26"/>
        </w:rPr>
      </w:pPr>
    </w:p>
    <w:p w14:paraId="2B6FD5EC" w14:textId="77777777" w:rsidR="0074283F" w:rsidRPr="006A5887" w:rsidRDefault="0074283F">
      <w:pPr>
        <w:spacing w:before="80" w:after="80"/>
        <w:ind w:right="90"/>
        <w:jc w:val="center"/>
        <w:rPr>
          <w:rFonts w:ascii="Times New Roman" w:hAnsi="Times New Roman" w:cs="Times New Roman"/>
          <w:sz w:val="26"/>
          <w:szCs w:val="26"/>
        </w:rPr>
        <w:pPrChange w:id="2219" w:author="Vermouth" w:date="2021-10-10T04:34:00Z">
          <w:pPr>
            <w:spacing w:before="80" w:after="80"/>
            <w:ind w:right="90"/>
          </w:pPr>
        </w:pPrChange>
      </w:pPr>
    </w:p>
    <w:p w14:paraId="293CFCBA" w14:textId="62CDAA88" w:rsidR="0074283F" w:rsidRPr="008819A7" w:rsidRDefault="0074283F" w:rsidP="006A5887">
      <w:pPr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  <w:r w:rsidRPr="008819A7">
        <w:rPr>
          <w:rFonts w:ascii="Times New Roman" w:hAnsi="Times New Roman" w:cs="Times New Roman"/>
          <w:sz w:val="26"/>
          <w:szCs w:val="26"/>
        </w:rPr>
        <w:t>-</w:t>
      </w:r>
      <w:r w:rsidRPr="008819A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8819A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19A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19A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19A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19A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19A7">
        <w:rPr>
          <w:rFonts w:ascii="Times New Roman" w:hAnsi="Times New Roman" w:cs="Times New Roman"/>
          <w:sz w:val="26"/>
          <w:szCs w:val="26"/>
        </w:rPr>
        <w:t>hãng</w:t>
      </w:r>
      <w:proofErr w:type="spellEnd"/>
      <w:r w:rsidRPr="008819A7">
        <w:rPr>
          <w:rFonts w:ascii="Times New Roman" w:hAnsi="Times New Roman" w:cs="Times New Roman"/>
          <w:sz w:val="26"/>
          <w:szCs w:val="26"/>
        </w:rPr>
        <w:t>: iPhone, Galaxy, Xiaomi:</w:t>
      </w:r>
    </w:p>
    <w:p w14:paraId="061B5E5A" w14:textId="46127A34" w:rsidR="0074283F" w:rsidRPr="00B06982" w:rsidRDefault="00F37FF2" w:rsidP="006A5887">
      <w:pPr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  <w:ins w:id="2220" w:author="Vermouth" w:date="2021-10-10T04:03:00Z">
        <w:r>
          <w:rPr>
            <w:noProof/>
          </w:rPr>
          <w:pict w14:anchorId="666D0B68">
            <v:shape id="_x0000_s2147" type="#_x0000_t202" style="position:absolute;margin-left:57.5pt;margin-top:210.55pt;width:366.6pt;height:.05pt;z-index:251677184;mso-position-horizontal-relative:text;mso-position-vertical-relative:text" stroked="f">
              <v:textbox style="mso-next-textbox:#_x0000_s2147;mso-fit-shape-to-text:t" inset="0,0,0,0">
                <w:txbxContent>
                  <w:p w14:paraId="005B8C5F" w14:textId="72DDF680" w:rsidR="003828C3" w:rsidRPr="003828C3" w:rsidRDefault="003828C3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  <w:rPrChange w:id="2221" w:author="Vermouth" w:date="2021-10-10T04:03:00Z">
                          <w:rPr>
                            <w:rFonts w:ascii="Times New Roman" w:hAnsi="Times New Roman" w:cs="Times New Roman"/>
                            <w:noProof/>
                            <w:sz w:val="26"/>
                            <w:szCs w:val="26"/>
                          </w:rPr>
                        </w:rPrChange>
                      </w:rPr>
                      <w:pPrChange w:id="2222" w:author="Vermouth" w:date="2021-10-10T04:03:00Z">
                        <w:pPr>
                          <w:spacing w:before="80" w:after="80"/>
                          <w:ind w:right="90"/>
                        </w:pPr>
                      </w:pPrChange>
                    </w:pPr>
                    <w:bookmarkStart w:id="2223" w:name="_Toc84753659"/>
                    <w:proofErr w:type="spellStart"/>
                    <w:ins w:id="2224" w:author="Vermouth" w:date="2021-10-10T04:03:00Z">
                      <w:r w:rsidRPr="003828C3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25" w:author="Vermouth" w:date="2021-10-10T04:03:00Z">
                            <w:rPr>
                              <w:i/>
                              <w:iCs/>
                            </w:rPr>
                          </w:rPrChange>
                        </w:rPr>
                        <w:t>Hình</w:t>
                      </w:r>
                      <w:proofErr w:type="spellEnd"/>
                      <w:r w:rsidRPr="003828C3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26" w:author="Vermouth" w:date="2021-10-10T04:03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ins w:id="2227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228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229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17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230" w:author="Vermouth" w:date="2021-10-10T04:03:00Z">
                      <w:r w:rsidRPr="003828C3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31" w:author="Vermouth" w:date="2021-10-10T04:03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3828C3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32" w:author="Vermouth" w:date="2021-10-10T04:03:00Z">
                            <w:rPr>
                              <w:i/>
                              <w:iCs/>
                            </w:rPr>
                          </w:rPrChange>
                        </w:rPr>
                        <w:t>Lọc</w:t>
                      </w:r>
                      <w:proofErr w:type="spellEnd"/>
                      <w:r w:rsidRPr="003828C3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33" w:author="Vermouth" w:date="2021-10-10T04:03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3828C3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34" w:author="Vermouth" w:date="2021-10-10T04:03:00Z">
                            <w:rPr>
                              <w:i/>
                              <w:iCs/>
                            </w:rPr>
                          </w:rPrChange>
                        </w:rPr>
                        <w:t>theo</w:t>
                      </w:r>
                      <w:proofErr w:type="spellEnd"/>
                      <w:r w:rsidRPr="003828C3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35" w:author="Vermouth" w:date="2021-10-10T04:03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3828C3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36" w:author="Vermouth" w:date="2021-10-10T04:03:00Z">
                            <w:rPr>
                              <w:i/>
                              <w:iCs/>
                            </w:rPr>
                          </w:rPrChange>
                        </w:rPr>
                        <w:t>Iphone</w:t>
                      </w:r>
                    </w:ins>
                    <w:bookmarkEnd w:id="2223"/>
                    <w:proofErr w:type="spellEnd"/>
                  </w:p>
                </w:txbxContent>
              </v:textbox>
              <w10:wrap type="topAndBottom"/>
            </v:shape>
          </w:pict>
        </w:r>
      </w:ins>
      <w:r w:rsidR="0074283F" w:rsidRPr="00B06982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47488" behindDoc="0" locked="0" layoutInCell="1" allowOverlap="1" wp14:anchorId="777F05A9" wp14:editId="64696089">
            <wp:simplePos x="0" y="0"/>
            <wp:positionH relativeFrom="column">
              <wp:posOffset>730250</wp:posOffset>
            </wp:positionH>
            <wp:positionV relativeFrom="paragraph">
              <wp:posOffset>394335</wp:posOffset>
            </wp:positionV>
            <wp:extent cx="4655820" cy="2222500"/>
            <wp:effectExtent l="0" t="0" r="0" b="0"/>
            <wp:wrapTopAndBottom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83F" w:rsidRPr="00B06982">
        <w:rPr>
          <w:rFonts w:ascii="Times New Roman" w:hAnsi="Times New Roman" w:cs="Times New Roman"/>
          <w:sz w:val="26"/>
          <w:szCs w:val="26"/>
        </w:rPr>
        <w:t>+</w:t>
      </w:r>
      <w:r w:rsidR="0074283F" w:rsidRPr="00B06982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="0074283F" w:rsidRPr="00B06982">
        <w:rPr>
          <w:rFonts w:ascii="Times New Roman" w:hAnsi="Times New Roman" w:cs="Times New Roman"/>
          <w:sz w:val="26"/>
          <w:szCs w:val="26"/>
        </w:rPr>
        <w:t>IPhone</w:t>
      </w:r>
      <w:proofErr w:type="spellEnd"/>
      <w:r w:rsidR="0074283F" w:rsidRPr="00B06982">
        <w:rPr>
          <w:rFonts w:ascii="Times New Roman" w:hAnsi="Times New Roman" w:cs="Times New Roman"/>
          <w:sz w:val="26"/>
          <w:szCs w:val="26"/>
        </w:rPr>
        <w:t>:</w:t>
      </w:r>
    </w:p>
    <w:p w14:paraId="1E4DC27D" w14:textId="22F10F77" w:rsidR="0074283F" w:rsidRPr="00B76598" w:rsidRDefault="0074283F" w:rsidP="006A5887">
      <w:pPr>
        <w:spacing w:before="80" w:after="80"/>
        <w:ind w:right="9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del w:id="2237" w:author="Vermouth" w:date="2021-10-10T04:03:00Z">
        <w:r w:rsidRPr="00B76598" w:rsidDel="003828C3">
          <w:rPr>
            <w:rFonts w:ascii="Times New Roman" w:hAnsi="Times New Roman" w:cs="Times New Roman"/>
            <w:i/>
            <w:iCs/>
            <w:sz w:val="26"/>
            <w:szCs w:val="26"/>
          </w:rPr>
          <w:delText>Hình 3.1</w:delText>
        </w:r>
        <w:r w:rsidR="00B76598" w:rsidDel="003828C3">
          <w:rPr>
            <w:rFonts w:ascii="Times New Roman" w:hAnsi="Times New Roman" w:cs="Times New Roman"/>
            <w:i/>
            <w:iCs/>
            <w:sz w:val="26"/>
            <w:szCs w:val="26"/>
          </w:rPr>
          <w:delText>8</w:delText>
        </w:r>
        <w:r w:rsidRPr="00B76598" w:rsidDel="003828C3">
          <w:rPr>
            <w:rFonts w:ascii="Times New Roman" w:hAnsi="Times New Roman" w:cs="Times New Roman"/>
            <w:i/>
            <w:iCs/>
            <w:sz w:val="26"/>
            <w:szCs w:val="26"/>
          </w:rPr>
          <w:delText xml:space="preserve"> Lọc theo Iphone</w:delText>
        </w:r>
      </w:del>
    </w:p>
    <w:p w14:paraId="1393A2DA" w14:textId="190E501A" w:rsidR="0074283F" w:rsidRPr="006A5887" w:rsidRDefault="00F37FF2" w:rsidP="006A5887">
      <w:pPr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  <w:ins w:id="2238" w:author="Vermouth" w:date="2021-10-10T04:04:00Z">
        <w:r>
          <w:rPr>
            <w:noProof/>
          </w:rPr>
          <w:pict w14:anchorId="7119F258">
            <v:shape id="_x0000_s2148" type="#_x0000_t202" style="position:absolute;margin-left:64.1pt;margin-top:206.85pt;width:353.4pt;height:.05pt;z-index:251678208;mso-position-horizontal-relative:text;mso-position-vertical-relative:text" stroked="f">
              <v:textbox style="mso-fit-shape-to-text:t" inset="0,0,0,0">
                <w:txbxContent>
                  <w:p w14:paraId="0B730D49" w14:textId="53AC6EA8" w:rsidR="0045598E" w:rsidRPr="0045598E" w:rsidRDefault="0045598E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pPrChange w:id="2239" w:author="Vermouth" w:date="2021-10-10T04:04:00Z">
                        <w:pPr>
                          <w:spacing w:before="80" w:after="80"/>
                          <w:ind w:right="90"/>
                        </w:pPr>
                      </w:pPrChange>
                    </w:pPr>
                    <w:bookmarkStart w:id="2240" w:name="_Toc84753660"/>
                    <w:proofErr w:type="spellStart"/>
                    <w:ins w:id="2241" w:author="Vermouth" w:date="2021-10-10T04:04:00Z">
                      <w:r w:rsidRPr="0045598E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42" w:author="Vermouth" w:date="2021-10-10T04:04:00Z">
                            <w:rPr>
                              <w:i/>
                              <w:iCs/>
                            </w:rPr>
                          </w:rPrChange>
                        </w:rPr>
                        <w:t>Hình</w:t>
                      </w:r>
                      <w:proofErr w:type="spellEnd"/>
                      <w:r w:rsidRPr="0045598E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43" w:author="Vermouth" w:date="2021-10-10T04:04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ins w:id="2244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245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246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18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247" w:author="Vermouth" w:date="2021-10-10T04:04:00Z">
                      <w:r w:rsidRPr="0045598E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48" w:author="Vermouth" w:date="2021-10-10T04:04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45598E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49" w:author="Vermouth" w:date="2021-10-10T04:04:00Z">
                            <w:rPr>
                              <w:i/>
                              <w:iCs/>
                            </w:rPr>
                          </w:rPrChange>
                        </w:rPr>
                        <w:t>Lọc</w:t>
                      </w:r>
                      <w:proofErr w:type="spellEnd"/>
                      <w:r w:rsidRPr="0045598E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50" w:author="Vermouth" w:date="2021-10-10T04:04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45598E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51" w:author="Vermouth" w:date="2021-10-10T04:04:00Z">
                            <w:rPr>
                              <w:i/>
                              <w:iCs/>
                            </w:rPr>
                          </w:rPrChange>
                        </w:rPr>
                        <w:t>theo</w:t>
                      </w:r>
                      <w:proofErr w:type="spellEnd"/>
                      <w:r w:rsidRPr="0045598E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52" w:author="Vermouth" w:date="2021-10-10T04:04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Galaxy</w:t>
                      </w:r>
                    </w:ins>
                    <w:bookmarkEnd w:id="2240"/>
                  </w:p>
                </w:txbxContent>
              </v:textbox>
              <w10:wrap type="topAndBottom"/>
            </v:shape>
          </w:pict>
        </w:r>
      </w:ins>
      <w:r w:rsidR="0045598E" w:rsidRPr="00B76598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648512" behindDoc="0" locked="0" layoutInCell="1" allowOverlap="1" wp14:anchorId="6B8C5199" wp14:editId="39A962A7">
            <wp:simplePos x="0" y="0"/>
            <wp:positionH relativeFrom="column">
              <wp:posOffset>814070</wp:posOffset>
            </wp:positionH>
            <wp:positionV relativeFrom="paragraph">
              <wp:posOffset>377074</wp:posOffset>
            </wp:positionV>
            <wp:extent cx="4488180" cy="2193290"/>
            <wp:effectExtent l="0" t="0" r="0" b="0"/>
            <wp:wrapTopAndBottom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83F" w:rsidRPr="006A5887">
        <w:rPr>
          <w:rFonts w:ascii="Times New Roman" w:hAnsi="Times New Roman" w:cs="Times New Roman"/>
          <w:sz w:val="26"/>
          <w:szCs w:val="26"/>
        </w:rPr>
        <w:t>+</w:t>
      </w:r>
      <w:r w:rsidR="0074283F" w:rsidRPr="006A5887">
        <w:rPr>
          <w:rFonts w:ascii="Times New Roman" w:hAnsi="Times New Roman" w:cs="Times New Roman"/>
          <w:sz w:val="26"/>
          <w:szCs w:val="26"/>
        </w:rPr>
        <w:tab/>
        <w:t>Galaxy:</w:t>
      </w:r>
    </w:p>
    <w:p w14:paraId="598C51F8" w14:textId="55810756" w:rsidR="0074283F" w:rsidRPr="00B76598" w:rsidRDefault="0074283F">
      <w:pPr>
        <w:spacing w:before="80" w:after="80"/>
        <w:ind w:right="90"/>
        <w:rPr>
          <w:rFonts w:ascii="Times New Roman" w:hAnsi="Times New Roman" w:cs="Times New Roman"/>
          <w:i/>
          <w:iCs/>
          <w:sz w:val="26"/>
          <w:szCs w:val="26"/>
        </w:rPr>
        <w:pPrChange w:id="2253" w:author="Vermouth" w:date="2021-10-10T04:03:00Z">
          <w:pPr>
            <w:spacing w:before="80" w:after="80"/>
            <w:ind w:right="90"/>
            <w:jc w:val="center"/>
          </w:pPr>
        </w:pPrChange>
      </w:pPr>
      <w:del w:id="2254" w:author="Vermouth" w:date="2021-10-10T04:03:00Z">
        <w:r w:rsidRPr="00B76598" w:rsidDel="0045598E">
          <w:rPr>
            <w:rFonts w:ascii="Times New Roman" w:hAnsi="Times New Roman" w:cs="Times New Roman"/>
            <w:i/>
            <w:iCs/>
            <w:sz w:val="26"/>
            <w:szCs w:val="26"/>
          </w:rPr>
          <w:delText>Hình 3.</w:delText>
        </w:r>
        <w:r w:rsidR="00B76598" w:rsidDel="0045598E">
          <w:rPr>
            <w:rFonts w:ascii="Times New Roman" w:hAnsi="Times New Roman" w:cs="Times New Roman"/>
            <w:i/>
            <w:iCs/>
            <w:sz w:val="26"/>
            <w:szCs w:val="26"/>
          </w:rPr>
          <w:delText>19</w:delText>
        </w:r>
        <w:r w:rsidRPr="00B76598" w:rsidDel="0045598E">
          <w:rPr>
            <w:rFonts w:ascii="Times New Roman" w:hAnsi="Times New Roman" w:cs="Times New Roman"/>
            <w:i/>
            <w:iCs/>
            <w:sz w:val="26"/>
            <w:szCs w:val="26"/>
          </w:rPr>
          <w:delText xml:space="preserve"> Lọc theo Galaxy</w:delText>
        </w:r>
      </w:del>
    </w:p>
    <w:p w14:paraId="17A3EB0B" w14:textId="0016BCF6" w:rsidR="0074283F" w:rsidRPr="006A5887" w:rsidRDefault="00F37FF2" w:rsidP="006A5887">
      <w:pPr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  <w:ins w:id="2255" w:author="Vermouth" w:date="2021-10-10T04:04:00Z">
        <w:r>
          <w:rPr>
            <w:noProof/>
          </w:rPr>
          <w:pict w14:anchorId="6902D60C">
            <v:shape id="_x0000_s2149" type="#_x0000_t202" style="position:absolute;margin-left:132.5pt;margin-top:181.8pt;width:187.8pt;height:.05pt;z-index:251679232;mso-position-horizontal-relative:text;mso-position-vertical-relative:text" stroked="f">
              <v:textbox style="mso-fit-shape-to-text:t" inset="0,0,0,0">
                <w:txbxContent>
                  <w:p w14:paraId="2CDA73EF" w14:textId="73C6CD02" w:rsidR="001E7976" w:rsidRPr="001E7976" w:rsidRDefault="001E7976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  <w:rPrChange w:id="2256" w:author="Vermouth" w:date="2021-10-10T04:04:00Z">
                          <w:rPr>
                            <w:rFonts w:ascii="Times New Roman" w:hAnsi="Times New Roman" w:cs="Times New Roman"/>
                            <w:noProof/>
                            <w:sz w:val="26"/>
                            <w:szCs w:val="26"/>
                          </w:rPr>
                        </w:rPrChange>
                      </w:rPr>
                      <w:pPrChange w:id="2257" w:author="Vermouth" w:date="2021-10-10T04:04:00Z">
                        <w:pPr>
                          <w:spacing w:before="80" w:after="80"/>
                          <w:ind w:right="90"/>
                        </w:pPr>
                      </w:pPrChange>
                    </w:pPr>
                    <w:bookmarkStart w:id="2258" w:name="_Toc84753661"/>
                    <w:proofErr w:type="spellStart"/>
                    <w:ins w:id="2259" w:author="Vermouth" w:date="2021-10-10T04:04:00Z"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60" w:author="Vermouth" w:date="2021-10-10T04:04:00Z">
                            <w:rPr>
                              <w:i/>
                              <w:iCs/>
                            </w:rPr>
                          </w:rPrChange>
                        </w:rPr>
                        <w:t>Hình</w:t>
                      </w:r>
                      <w:proofErr w:type="spellEnd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61" w:author="Vermouth" w:date="2021-10-10T04:04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ins w:id="2262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263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264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19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265" w:author="Vermouth" w:date="2021-10-10T04:04:00Z"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66" w:author="Vermouth" w:date="2021-10-10T04:04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67" w:author="Vermouth" w:date="2021-10-10T04:04:00Z">
                            <w:rPr>
                              <w:i/>
                              <w:iCs/>
                            </w:rPr>
                          </w:rPrChange>
                        </w:rPr>
                        <w:t>Lọc</w:t>
                      </w:r>
                      <w:proofErr w:type="spellEnd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68" w:author="Vermouth" w:date="2021-10-10T04:04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69" w:author="Vermouth" w:date="2021-10-10T04:04:00Z">
                            <w:rPr>
                              <w:i/>
                              <w:iCs/>
                            </w:rPr>
                          </w:rPrChange>
                        </w:rPr>
                        <w:t>theo</w:t>
                      </w:r>
                      <w:proofErr w:type="spellEnd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70" w:author="Vermouth" w:date="2021-10-10T04:04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Xiaomi</w:t>
                      </w:r>
                    </w:ins>
                    <w:bookmarkEnd w:id="2258"/>
                  </w:p>
                </w:txbxContent>
              </v:textbox>
              <w10:wrap type="topAndBottom"/>
            </v:shape>
          </w:pict>
        </w:r>
      </w:ins>
      <w:r w:rsidR="0074283F" w:rsidRPr="006A5887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37248" behindDoc="0" locked="0" layoutInCell="1" allowOverlap="1" wp14:anchorId="07FB6643" wp14:editId="323A7650">
            <wp:simplePos x="0" y="0"/>
            <wp:positionH relativeFrom="column">
              <wp:posOffset>1682750</wp:posOffset>
            </wp:positionH>
            <wp:positionV relativeFrom="paragraph">
              <wp:posOffset>375285</wp:posOffset>
            </wp:positionV>
            <wp:extent cx="2385060" cy="1876425"/>
            <wp:effectExtent l="0" t="0" r="0" b="0"/>
            <wp:wrapTopAndBottom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83F" w:rsidRPr="006A5887">
        <w:rPr>
          <w:rFonts w:ascii="Times New Roman" w:hAnsi="Times New Roman" w:cs="Times New Roman"/>
          <w:sz w:val="26"/>
          <w:szCs w:val="26"/>
        </w:rPr>
        <w:t>+</w:t>
      </w:r>
      <w:r w:rsidR="0074283F" w:rsidRPr="006A5887">
        <w:rPr>
          <w:rFonts w:ascii="Times New Roman" w:hAnsi="Times New Roman" w:cs="Times New Roman"/>
          <w:sz w:val="26"/>
          <w:szCs w:val="26"/>
        </w:rPr>
        <w:tab/>
        <w:t>Xiaomi:</w:t>
      </w:r>
    </w:p>
    <w:p w14:paraId="59D634A5" w14:textId="494AE6FB" w:rsidR="0074283F" w:rsidRPr="00B76598" w:rsidRDefault="0074283F" w:rsidP="006A5887">
      <w:pPr>
        <w:spacing w:before="80" w:after="80"/>
        <w:ind w:right="9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del w:id="2271" w:author="Vermouth" w:date="2021-10-10T04:04:00Z">
        <w:r w:rsidRPr="00B76598" w:rsidDel="001E7976">
          <w:rPr>
            <w:rFonts w:ascii="Times New Roman" w:hAnsi="Times New Roman" w:cs="Times New Roman"/>
            <w:i/>
            <w:iCs/>
            <w:sz w:val="26"/>
            <w:szCs w:val="26"/>
          </w:rPr>
          <w:lastRenderedPageBreak/>
          <w:delText>Hình 3.</w:delText>
        </w:r>
        <w:r w:rsidR="00B76598" w:rsidDel="001E7976">
          <w:rPr>
            <w:rFonts w:ascii="Times New Roman" w:hAnsi="Times New Roman" w:cs="Times New Roman"/>
            <w:i/>
            <w:iCs/>
            <w:sz w:val="26"/>
            <w:szCs w:val="26"/>
          </w:rPr>
          <w:delText>20</w:delText>
        </w:r>
      </w:del>
      <w:r w:rsidRPr="00B7659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del w:id="2272" w:author="Vermouth" w:date="2021-10-10T04:04:00Z">
        <w:r w:rsidRPr="00B76598" w:rsidDel="001E7976">
          <w:rPr>
            <w:rFonts w:ascii="Times New Roman" w:hAnsi="Times New Roman" w:cs="Times New Roman"/>
            <w:i/>
            <w:iCs/>
            <w:sz w:val="26"/>
            <w:szCs w:val="26"/>
          </w:rPr>
          <w:delText>Lọc theo Xiaomi</w:delText>
        </w:r>
      </w:del>
    </w:p>
    <w:p w14:paraId="11E05119" w14:textId="6593EB9F" w:rsidR="0074283F" w:rsidRPr="006A5887" w:rsidRDefault="0074283F" w:rsidP="006A5887">
      <w:pPr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</w:p>
    <w:p w14:paraId="76C30DCC" w14:textId="1B315FB7" w:rsidR="0074283F" w:rsidRPr="006A5887" w:rsidRDefault="00F37FF2" w:rsidP="006A5887">
      <w:pPr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  <w:ins w:id="2273" w:author="Vermouth" w:date="2021-10-10T04:04:00Z">
        <w:r>
          <w:rPr>
            <w:noProof/>
          </w:rPr>
          <w:pict w14:anchorId="117D3402">
            <v:shape id="_x0000_s2150" type="#_x0000_t202" style="position:absolute;margin-left:60.5pt;margin-top:210.35pt;width:360.6pt;height:.05pt;z-index:251680256;mso-position-horizontal-relative:text;mso-position-vertical-relative:text" stroked="f">
              <v:textbox style="mso-next-textbox:#_x0000_s2150;mso-fit-shape-to-text:t" inset="0,0,0,0">
                <w:txbxContent>
                  <w:p w14:paraId="0B40E508" w14:textId="34C3C5F0" w:rsidR="001E7976" w:rsidRPr="001E7976" w:rsidRDefault="001E7976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  <w:rPrChange w:id="2274" w:author="Vermouth" w:date="2021-10-10T04:04:00Z">
                          <w:rPr>
                            <w:rFonts w:ascii="Times New Roman" w:hAnsi="Times New Roman" w:cs="Times New Roman"/>
                            <w:noProof/>
                            <w:sz w:val="26"/>
                            <w:szCs w:val="26"/>
                          </w:rPr>
                        </w:rPrChange>
                      </w:rPr>
                      <w:pPrChange w:id="2275" w:author="Vermouth" w:date="2021-10-10T04:04:00Z">
                        <w:pPr>
                          <w:spacing w:before="80" w:after="80"/>
                          <w:ind w:right="90"/>
                        </w:pPr>
                      </w:pPrChange>
                    </w:pPr>
                    <w:bookmarkStart w:id="2276" w:name="_Toc84753662"/>
                    <w:proofErr w:type="spellStart"/>
                    <w:ins w:id="2277" w:author="Vermouth" w:date="2021-10-10T04:04:00Z"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78" w:author="Vermouth" w:date="2021-10-10T04:04:00Z">
                            <w:rPr>
                              <w:i/>
                              <w:iCs/>
                            </w:rPr>
                          </w:rPrChange>
                        </w:rPr>
                        <w:t>Hình</w:t>
                      </w:r>
                      <w:proofErr w:type="spellEnd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79" w:author="Vermouth" w:date="2021-10-10T04:04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ins w:id="2280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281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282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20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283" w:author="Vermouth" w:date="2021-10-10T04:04:00Z"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84" w:author="Vermouth" w:date="2021-10-10T04:04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85" w:author="Vermouth" w:date="2021-10-10T04:04:00Z">
                            <w:rPr>
                              <w:i/>
                              <w:iCs/>
                            </w:rPr>
                          </w:rPrChange>
                        </w:rPr>
                        <w:t>Xóa</w:t>
                      </w:r>
                      <w:proofErr w:type="spellEnd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86" w:author="Vermouth" w:date="2021-10-10T04:04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87" w:author="Vermouth" w:date="2021-10-10T04:04:00Z">
                            <w:rPr>
                              <w:i/>
                              <w:iCs/>
                            </w:rPr>
                          </w:rPrChange>
                        </w:rPr>
                        <w:t>bộ</w:t>
                      </w:r>
                      <w:proofErr w:type="spellEnd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88" w:author="Vermouth" w:date="2021-10-10T04:04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89" w:author="Vermouth" w:date="2021-10-10T04:04:00Z">
                            <w:rPr>
                              <w:i/>
                              <w:iCs/>
                            </w:rPr>
                          </w:rPrChange>
                        </w:rPr>
                        <w:t>lọc</w:t>
                      </w:r>
                    </w:ins>
                    <w:bookmarkEnd w:id="2276"/>
                    <w:proofErr w:type="spellEnd"/>
                  </w:p>
                </w:txbxContent>
              </v:textbox>
              <w10:wrap type="topAndBottom"/>
            </v:shape>
          </w:pict>
        </w:r>
      </w:ins>
      <w:r w:rsidR="0074283F" w:rsidRPr="006A5887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41344" behindDoc="0" locked="0" layoutInCell="1" allowOverlap="1" wp14:anchorId="24B2D16B" wp14:editId="07D9A625">
            <wp:simplePos x="0" y="0"/>
            <wp:positionH relativeFrom="column">
              <wp:posOffset>768350</wp:posOffset>
            </wp:positionH>
            <wp:positionV relativeFrom="paragraph">
              <wp:posOffset>389255</wp:posOffset>
            </wp:positionV>
            <wp:extent cx="4579620" cy="2225188"/>
            <wp:effectExtent l="0" t="0" r="0" b="0"/>
            <wp:wrapTopAndBottom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2225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83F" w:rsidRPr="006A5887">
        <w:rPr>
          <w:rFonts w:ascii="Times New Roman" w:hAnsi="Times New Roman" w:cs="Times New Roman"/>
          <w:sz w:val="26"/>
          <w:szCs w:val="26"/>
        </w:rPr>
        <w:t>+</w:t>
      </w:r>
      <w:r w:rsidR="006966E9" w:rsidRPr="006A588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="0074283F" w:rsidRPr="006A588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74283F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283F" w:rsidRPr="006A588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74283F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283F" w:rsidRPr="006A588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="0074283F" w:rsidRPr="006A5887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="0074283F" w:rsidRPr="006A5887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="0074283F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283F" w:rsidRPr="006A588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74283F" w:rsidRPr="006A5887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="0074283F" w:rsidRPr="006A588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74283F" w:rsidRPr="006A5887">
        <w:rPr>
          <w:rFonts w:ascii="Times New Roman" w:hAnsi="Times New Roman" w:cs="Times New Roman"/>
          <w:sz w:val="26"/>
          <w:szCs w:val="26"/>
        </w:rPr>
        <w:t>:</w:t>
      </w:r>
    </w:p>
    <w:p w14:paraId="3C79A9A5" w14:textId="4A3E2433" w:rsidR="0074283F" w:rsidRPr="00B76598" w:rsidRDefault="006A5887" w:rsidP="006A5887">
      <w:pPr>
        <w:spacing w:before="80" w:after="80"/>
        <w:ind w:right="9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del w:id="2290" w:author="Vermouth" w:date="2021-10-10T04:04:00Z">
        <w:r w:rsidRPr="00B76598" w:rsidDel="001E7976">
          <w:rPr>
            <w:rFonts w:ascii="Times New Roman" w:hAnsi="Times New Roman" w:cs="Times New Roman"/>
            <w:i/>
            <w:iCs/>
            <w:sz w:val="26"/>
            <w:szCs w:val="26"/>
          </w:rPr>
          <w:delText>Hình 3.</w:delText>
        </w:r>
        <w:r w:rsidR="00B76598" w:rsidDel="001E7976">
          <w:rPr>
            <w:rFonts w:ascii="Times New Roman" w:hAnsi="Times New Roman" w:cs="Times New Roman"/>
            <w:i/>
            <w:iCs/>
            <w:sz w:val="26"/>
            <w:szCs w:val="26"/>
          </w:rPr>
          <w:delText>21</w:delText>
        </w:r>
        <w:r w:rsidRPr="00B76598" w:rsidDel="001E7976">
          <w:rPr>
            <w:rFonts w:ascii="Times New Roman" w:hAnsi="Times New Roman" w:cs="Times New Roman"/>
            <w:i/>
            <w:iCs/>
            <w:sz w:val="26"/>
            <w:szCs w:val="26"/>
          </w:rPr>
          <w:delText xml:space="preserve"> Xóa bộ lọc</w:delText>
        </w:r>
      </w:del>
    </w:p>
    <w:p w14:paraId="6EE56E39" w14:textId="4E591693" w:rsidR="0074283F" w:rsidRPr="006A5887" w:rsidRDefault="006966E9" w:rsidP="006A5887">
      <w:pPr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  <w:r w:rsidRPr="006A5887">
        <w:rPr>
          <w:rFonts w:ascii="Times New Roman" w:hAnsi="Times New Roman" w:cs="Times New Roman"/>
          <w:sz w:val="26"/>
          <w:szCs w:val="26"/>
        </w:rPr>
        <w:t>-</w:t>
      </w:r>
      <w:r w:rsidRPr="006A588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3D43E4" w:rsidRPr="006A588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3D43E4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43E4" w:rsidRPr="006A588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3D43E4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43E4" w:rsidRPr="006A588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3D43E4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43E4" w:rsidRPr="006A588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3D43E4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43E4" w:rsidRPr="006A588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3D43E4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43E4" w:rsidRPr="006A588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3D43E4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43E4" w:rsidRPr="006A588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3D43E4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43E4" w:rsidRPr="006A5887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3D43E4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43E4" w:rsidRPr="006A588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3D43E4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43E4" w:rsidRPr="006A5887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="003D43E4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43E4" w:rsidRPr="006A588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3D43E4" w:rsidRPr="006A5887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="003D43E4" w:rsidRPr="006A588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3D43E4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43E4" w:rsidRPr="006A588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3D43E4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43E4" w:rsidRPr="006A588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3D43E4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43E4" w:rsidRPr="006A588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="003D43E4" w:rsidRPr="006A5887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="003D43E4" w:rsidRPr="006A588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3D43E4" w:rsidRPr="006A588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3D43E4" w:rsidRPr="006A588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3D43E4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43E4" w:rsidRPr="006A588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3D43E4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43E4" w:rsidRPr="006A588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3D43E4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43E4" w:rsidRPr="006A588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3D43E4"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43E4" w:rsidRPr="006A588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3D43E4" w:rsidRPr="006A5887">
        <w:rPr>
          <w:rFonts w:ascii="Times New Roman" w:hAnsi="Times New Roman" w:cs="Times New Roman"/>
          <w:sz w:val="26"/>
          <w:szCs w:val="26"/>
        </w:rPr>
        <w:t>.</w:t>
      </w:r>
    </w:p>
    <w:p w14:paraId="4CD704DC" w14:textId="5362A67F" w:rsidR="003D43E4" w:rsidRDefault="003D43E4" w:rsidP="006A5887">
      <w:pPr>
        <w:spacing w:before="80" w:after="80"/>
        <w:ind w:right="90"/>
        <w:rPr>
          <w:ins w:id="2291" w:author="Vermouth" w:date="2021-10-10T08:29:00Z"/>
          <w:rFonts w:ascii="Times New Roman" w:hAnsi="Times New Roman" w:cs="Times New Roman"/>
          <w:sz w:val="26"/>
          <w:szCs w:val="26"/>
        </w:rPr>
      </w:pPr>
      <w:r w:rsidRPr="006A5887">
        <w:rPr>
          <w:rFonts w:ascii="Times New Roman" w:hAnsi="Times New Roman" w:cs="Times New Roman"/>
          <w:sz w:val="26"/>
          <w:szCs w:val="26"/>
        </w:rPr>
        <w:t>-</w:t>
      </w:r>
      <w:r w:rsidRPr="006A5887">
        <w:rPr>
          <w:rFonts w:ascii="Times New Roman" w:hAnsi="Times New Roman" w:cs="Times New Roman"/>
          <w:sz w:val="26"/>
          <w:szCs w:val="26"/>
        </w:rPr>
        <w:tab/>
        <w:t xml:space="preserve">Hiển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="0051344F">
        <w:rPr>
          <w:rFonts w:ascii="Times New Roman" w:hAnsi="Times New Roman" w:cs="Times New Roman"/>
          <w:sz w:val="26"/>
          <w:szCs w:val="26"/>
        </w:rPr>
        <w:t>.</w:t>
      </w:r>
    </w:p>
    <w:p w14:paraId="0A9A2723" w14:textId="77777777" w:rsidR="00694799" w:rsidRPr="006A5887" w:rsidRDefault="00694799" w:rsidP="006A5887">
      <w:pPr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</w:p>
    <w:p w14:paraId="67830952" w14:textId="0D68F431" w:rsidR="003D43E4" w:rsidRPr="006A5887" w:rsidRDefault="003D43E4" w:rsidP="006A5887">
      <w:pPr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  <w:r w:rsidRPr="006A5887">
        <w:rPr>
          <w:rFonts w:ascii="Times New Roman" w:hAnsi="Times New Roman" w:cs="Times New Roman"/>
          <w:sz w:val="26"/>
          <w:szCs w:val="26"/>
        </w:rPr>
        <w:t>-</w:t>
      </w:r>
      <w:r w:rsidRPr="006A588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4B2EB5C6" w14:textId="7AA0CC35" w:rsidR="006A5887" w:rsidRPr="00B76598" w:rsidDel="001E7976" w:rsidRDefault="00F37FF2" w:rsidP="006A5887">
      <w:pPr>
        <w:spacing w:before="80" w:after="80"/>
        <w:ind w:right="90"/>
        <w:jc w:val="center"/>
        <w:rPr>
          <w:del w:id="2292" w:author="Vermouth" w:date="2021-10-10T04:04:00Z"/>
          <w:rFonts w:ascii="Times New Roman" w:hAnsi="Times New Roman" w:cs="Times New Roman"/>
          <w:i/>
          <w:iCs/>
          <w:sz w:val="26"/>
          <w:szCs w:val="26"/>
        </w:rPr>
      </w:pPr>
      <w:ins w:id="2293" w:author="Vermouth" w:date="2021-10-10T04:05:00Z">
        <w:r>
          <w:rPr>
            <w:noProof/>
          </w:rPr>
          <w:pict w14:anchorId="11E999DE">
            <v:shape id="_x0000_s2152" type="#_x0000_t202" style="position:absolute;left:0;text-align:left;margin-left:142.7pt;margin-top:196.95pt;width:196.2pt;height:24.95pt;z-index:251681280;mso-position-horizontal-relative:text;mso-position-vertical-relative:text" stroked="f">
              <v:textbox style="mso-next-textbox:#_x0000_s2152;mso-fit-shape-to-text:t" inset="0,0,0,0">
                <w:txbxContent>
                  <w:p w14:paraId="49C09020" w14:textId="4FC84321" w:rsidR="001E7976" w:rsidRPr="001E7976" w:rsidRDefault="001E7976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  <w:rPrChange w:id="2294" w:author="Vermouth" w:date="2021-10-10T04:05:00Z">
                          <w:rPr>
                            <w:rFonts w:ascii="Times New Roman" w:hAnsi="Times New Roman" w:cs="Times New Roman"/>
                            <w:noProof/>
                            <w:sz w:val="26"/>
                            <w:szCs w:val="26"/>
                          </w:rPr>
                        </w:rPrChange>
                      </w:rPr>
                      <w:pPrChange w:id="2295" w:author="Vermouth" w:date="2021-10-10T04:05:00Z">
                        <w:pPr>
                          <w:spacing w:before="80" w:after="80"/>
                          <w:ind w:right="90"/>
                        </w:pPr>
                      </w:pPrChange>
                    </w:pPr>
                    <w:bookmarkStart w:id="2296" w:name="_Toc84753663"/>
                    <w:proofErr w:type="spellStart"/>
                    <w:ins w:id="2297" w:author="Vermouth" w:date="2021-10-10T04:05:00Z"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98" w:author="Vermouth" w:date="2021-10-10T04:05:00Z">
                            <w:rPr>
                              <w:i/>
                              <w:iCs/>
                            </w:rPr>
                          </w:rPrChange>
                        </w:rPr>
                        <w:t>Hình</w:t>
                      </w:r>
                      <w:proofErr w:type="spellEnd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299" w:author="Vermouth" w:date="2021-10-10T04:05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ins w:id="2300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301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302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21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303" w:author="Vermouth" w:date="2021-10-10T04:05:00Z"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04" w:author="Vermouth" w:date="2021-10-10T04:05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Thanh </w:t>
                      </w:r>
                      <w:proofErr w:type="spellStart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05" w:author="Vermouth" w:date="2021-10-10T04:05:00Z">
                            <w:rPr>
                              <w:i/>
                              <w:iCs/>
                            </w:rPr>
                          </w:rPrChange>
                        </w:rPr>
                        <w:t>tìm</w:t>
                      </w:r>
                      <w:proofErr w:type="spellEnd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06" w:author="Vermouth" w:date="2021-10-10T04:05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07" w:author="Vermouth" w:date="2021-10-10T04:05:00Z">
                            <w:rPr>
                              <w:i/>
                              <w:iCs/>
                            </w:rPr>
                          </w:rPrChange>
                        </w:rPr>
                        <w:t>kiế</w:t>
                      </w:r>
                    </w:ins>
                    <w:ins w:id="2308" w:author="Vermouth" w:date="2021-10-10T08:29:00Z">
                      <w:r w:rsidR="00694799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m</w:t>
                      </w:r>
                    </w:ins>
                    <w:bookmarkEnd w:id="2296"/>
                    <w:proofErr w:type="spellEnd"/>
                  </w:p>
                </w:txbxContent>
              </v:textbox>
              <w10:wrap type="topAndBottom"/>
            </v:shape>
          </w:pict>
        </w:r>
      </w:ins>
      <w:r w:rsidR="00694799" w:rsidRPr="006A5887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3632" behindDoc="0" locked="0" layoutInCell="1" allowOverlap="1" wp14:anchorId="2C4C272C" wp14:editId="43C78D11">
            <wp:simplePos x="0" y="0"/>
            <wp:positionH relativeFrom="column">
              <wp:posOffset>1812867</wp:posOffset>
            </wp:positionH>
            <wp:positionV relativeFrom="paragraph">
              <wp:posOffset>356927</wp:posOffset>
            </wp:positionV>
            <wp:extent cx="2491740" cy="2095430"/>
            <wp:effectExtent l="0" t="0" r="0" b="0"/>
            <wp:wrapTopAndBottom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209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del w:id="2309" w:author="Vermouth" w:date="2021-10-10T04:04:00Z">
        <w:r w:rsidR="006A5887" w:rsidRPr="00B76598" w:rsidDel="001E7976">
          <w:rPr>
            <w:rFonts w:ascii="Times New Roman" w:hAnsi="Times New Roman" w:cs="Times New Roman"/>
            <w:i/>
            <w:iCs/>
            <w:sz w:val="26"/>
            <w:szCs w:val="26"/>
          </w:rPr>
          <w:delText>Hình 3.2</w:delText>
        </w:r>
        <w:r w:rsidR="00B76598" w:rsidDel="001E7976">
          <w:rPr>
            <w:rFonts w:ascii="Times New Roman" w:hAnsi="Times New Roman" w:cs="Times New Roman"/>
            <w:i/>
            <w:iCs/>
            <w:sz w:val="26"/>
            <w:szCs w:val="26"/>
          </w:rPr>
          <w:delText>2</w:delText>
        </w:r>
        <w:r w:rsidR="006A5887" w:rsidRPr="00B76598" w:rsidDel="001E7976">
          <w:rPr>
            <w:rFonts w:ascii="Times New Roman" w:hAnsi="Times New Roman" w:cs="Times New Roman"/>
            <w:i/>
            <w:iCs/>
            <w:sz w:val="26"/>
            <w:szCs w:val="26"/>
          </w:rPr>
          <w:delText xml:space="preserve"> Thanh tìm kiếm</w:delText>
        </w:r>
      </w:del>
    </w:p>
    <w:p w14:paraId="73B2E3A6" w14:textId="05C70E82" w:rsidR="00694799" w:rsidRDefault="003D43E4" w:rsidP="006A5887">
      <w:pPr>
        <w:spacing w:before="80" w:after="80"/>
        <w:ind w:right="90"/>
        <w:rPr>
          <w:ins w:id="2310" w:author="Vermouth" w:date="2021-10-10T04:05:00Z"/>
          <w:rFonts w:ascii="Times New Roman" w:hAnsi="Times New Roman" w:cs="Times New Roman"/>
          <w:sz w:val="26"/>
          <w:szCs w:val="26"/>
        </w:rPr>
      </w:pPr>
      <w:del w:id="2311" w:author="Vermouth" w:date="2021-10-10T08:29:00Z">
        <w:r w:rsidRPr="006A5887" w:rsidDel="00694799">
          <w:rPr>
            <w:rFonts w:ascii="Times New Roman" w:hAnsi="Times New Roman" w:cs="Times New Roman"/>
            <w:sz w:val="26"/>
            <w:szCs w:val="26"/>
          </w:rPr>
          <w:tab/>
        </w:r>
      </w:del>
    </w:p>
    <w:p w14:paraId="183A3E22" w14:textId="37BB314F" w:rsidR="003D43E4" w:rsidRPr="006A5887" w:rsidRDefault="003D43E4" w:rsidP="006A5887">
      <w:pPr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  <w:proofErr w:type="spellStart"/>
      <w:r w:rsidRPr="006A5887">
        <w:rPr>
          <w:rFonts w:ascii="Times New Roman" w:hAnsi="Times New Roman" w:cs="Times New Roman"/>
          <w:sz w:val="26"/>
          <w:szCs w:val="26"/>
        </w:rPr>
        <w:lastRenderedPageBreak/>
        <w:t>Lọc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>.</w:t>
      </w:r>
    </w:p>
    <w:p w14:paraId="2DC3EF4D" w14:textId="1DD9FD7F" w:rsidR="003D43E4" w:rsidRDefault="003D43E4" w:rsidP="0051344F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  <w:r w:rsidRPr="006A5887">
        <w:rPr>
          <w:rFonts w:ascii="Times New Roman" w:hAnsi="Times New Roman" w:cs="Times New Roman"/>
          <w:sz w:val="26"/>
          <w:szCs w:val="26"/>
        </w:rPr>
        <w:t>-</w:t>
      </w:r>
      <w:r w:rsidRPr="006A588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A58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88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51344F">
        <w:rPr>
          <w:rFonts w:ascii="Times New Roman" w:hAnsi="Times New Roman" w:cs="Times New Roman"/>
          <w:sz w:val="26"/>
          <w:szCs w:val="26"/>
        </w:rPr>
        <w:t>.</w:t>
      </w:r>
    </w:p>
    <w:p w14:paraId="4EDEC2CF" w14:textId="1B9A654F" w:rsidR="00B36EBC" w:rsidRDefault="00B36EBC" w:rsidP="0051344F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</w:p>
    <w:p w14:paraId="5186970B" w14:textId="204672CD" w:rsidR="00B36EBC" w:rsidRDefault="00B36EBC" w:rsidP="00257EDD">
      <w:pPr>
        <w:pStyle w:val="Heading3"/>
        <w:numPr>
          <w:ilvl w:val="0"/>
          <w:numId w:val="25"/>
        </w:numPr>
        <w:spacing w:line="360" w:lineRule="auto"/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</w:pPr>
      <w:bookmarkStart w:id="2312" w:name="_Toc84748378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Trang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đăng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nhập</w:t>
      </w:r>
      <w:proofErr w:type="spellEnd"/>
      <w:r w:rsidRPr="008F0AF7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:</w:t>
      </w:r>
      <w:bookmarkEnd w:id="2312"/>
    </w:p>
    <w:p w14:paraId="011C786C" w14:textId="3C44898C" w:rsidR="00B36EBC" w:rsidDel="001E7976" w:rsidRDefault="00B36EBC" w:rsidP="00B36EBC">
      <w:pPr>
        <w:rPr>
          <w:del w:id="2313" w:author="Vermouth" w:date="2021-10-10T04:06:00Z"/>
        </w:rPr>
      </w:pPr>
    </w:p>
    <w:p w14:paraId="3E21A584" w14:textId="161ECAE7" w:rsidR="00B36EBC" w:rsidRPr="00B36EBC" w:rsidRDefault="00B36EBC" w:rsidP="00B36EBC"/>
    <w:p w14:paraId="3BFCDAF4" w14:textId="6FEC3941" w:rsidR="00B36EBC" w:rsidRPr="008819A7" w:rsidRDefault="00F37FF2" w:rsidP="00257EDD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ins w:id="2314" w:author="Vermouth" w:date="2021-10-10T04:06:00Z">
        <w:r>
          <w:rPr>
            <w:noProof/>
          </w:rPr>
          <w:pict w14:anchorId="3DDDB6C2">
            <v:shape id="_x0000_s2153" type="#_x0000_t202" style="position:absolute;left:0;text-align:left;margin-left:52.1pt;margin-top:218.35pt;width:378.1pt;height:.05pt;z-index:251682304;mso-position-horizontal-relative:text;mso-position-vertical-relative:text" stroked="f">
              <v:textbox style="mso-fit-shape-to-text:t" inset="0,0,0,0">
                <w:txbxContent>
                  <w:p w14:paraId="7DB9140E" w14:textId="601CCF00" w:rsidR="001E7976" w:rsidRPr="001E7976" w:rsidRDefault="001E7976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  <w:rPrChange w:id="2315" w:author="Vermouth" w:date="2021-10-10T04:06:00Z">
                          <w:rPr>
                            <w:noProof/>
                            <w:sz w:val="26"/>
                            <w:szCs w:val="26"/>
                          </w:rPr>
                        </w:rPrChange>
                      </w:rPr>
                      <w:pPrChange w:id="2316" w:author="Vermouth" w:date="2021-10-10T04:06:00Z">
                        <w:pPr>
                          <w:pStyle w:val="ListParagraph"/>
                          <w:numPr>
                            <w:numId w:val="24"/>
                          </w:numPr>
                          <w:ind w:hanging="360"/>
                        </w:pPr>
                      </w:pPrChange>
                    </w:pPr>
                    <w:bookmarkStart w:id="2317" w:name="_Toc84753664"/>
                    <w:proofErr w:type="spellStart"/>
                    <w:ins w:id="2318" w:author="Vermouth" w:date="2021-10-10T04:06:00Z"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19" w:author="Vermouth" w:date="2021-10-10T04:06:00Z">
                            <w:rPr>
                              <w:i/>
                              <w:iCs/>
                            </w:rPr>
                          </w:rPrChange>
                        </w:rPr>
                        <w:t>Hình</w:t>
                      </w:r>
                      <w:proofErr w:type="spellEnd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20" w:author="Vermouth" w:date="2021-10-10T04:06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ins w:id="2321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322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323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22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324" w:author="Vermouth" w:date="2021-10-10T04:06:00Z"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25" w:author="Vermouth" w:date="2021-10-10T04:06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Giao </w:t>
                      </w:r>
                      <w:proofErr w:type="spellStart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26" w:author="Vermouth" w:date="2021-10-10T04:06:00Z">
                            <w:rPr>
                              <w:i/>
                              <w:iCs/>
                            </w:rPr>
                          </w:rPrChange>
                        </w:rPr>
                        <w:t>diện</w:t>
                      </w:r>
                      <w:proofErr w:type="spellEnd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27" w:author="Vermouth" w:date="2021-10-10T04:06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28" w:author="Vermouth" w:date="2021-10-10T04:06:00Z">
                            <w:rPr>
                              <w:i/>
                              <w:iCs/>
                            </w:rPr>
                          </w:rPrChange>
                        </w:rPr>
                        <w:t>trang</w:t>
                      </w:r>
                      <w:proofErr w:type="spellEnd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29" w:author="Vermouth" w:date="2021-10-10T04:06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30" w:author="Vermouth" w:date="2021-10-10T04:06:00Z">
                            <w:rPr>
                              <w:i/>
                              <w:iCs/>
                            </w:rPr>
                          </w:rPrChange>
                        </w:rPr>
                        <w:t>đăng</w:t>
                      </w:r>
                      <w:proofErr w:type="spellEnd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31" w:author="Vermouth" w:date="2021-10-10T04:06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32" w:author="Vermouth" w:date="2021-10-10T04:06:00Z">
                            <w:rPr>
                              <w:i/>
                              <w:iCs/>
                            </w:rPr>
                          </w:rPrChange>
                        </w:rPr>
                        <w:t>nhập</w:t>
                      </w:r>
                    </w:ins>
                    <w:bookmarkEnd w:id="2317"/>
                    <w:proofErr w:type="spellEnd"/>
                  </w:p>
                </w:txbxContent>
              </v:textbox>
              <w10:wrap type="topAndBottom"/>
            </v:shape>
          </w:pict>
        </w:r>
      </w:ins>
      <w:r w:rsidR="001E7976" w:rsidRPr="00B76598">
        <w:rPr>
          <w:noProof/>
          <w:sz w:val="26"/>
          <w:szCs w:val="26"/>
        </w:rPr>
        <w:drawing>
          <wp:anchor distT="0" distB="0" distL="114300" distR="114300" simplePos="0" relativeHeight="251646464" behindDoc="0" locked="0" layoutInCell="1" allowOverlap="1" wp14:anchorId="0E0A3DF2" wp14:editId="597BA4C8">
            <wp:simplePos x="0" y="0"/>
            <wp:positionH relativeFrom="column">
              <wp:posOffset>661670</wp:posOffset>
            </wp:positionH>
            <wp:positionV relativeFrom="paragraph">
              <wp:posOffset>433070</wp:posOffset>
            </wp:positionV>
            <wp:extent cx="4801870" cy="2283354"/>
            <wp:effectExtent l="0" t="0" r="0" b="0"/>
            <wp:wrapTopAndBottom/>
            <wp:docPr id="192" name="Picture 1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Graphical user interface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870" cy="22833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6EBC" w:rsidRPr="008819A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>:</w:t>
      </w:r>
    </w:p>
    <w:p w14:paraId="5C8688BC" w14:textId="17159E06" w:rsidR="00B36EBC" w:rsidRPr="00B76598" w:rsidRDefault="00B36EBC" w:rsidP="00422399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del w:id="2333" w:author="Vermouth" w:date="2021-10-10T04:05:00Z">
        <w:r w:rsidRPr="00B76598" w:rsidDel="001E7976">
          <w:rPr>
            <w:rFonts w:ascii="Times New Roman" w:hAnsi="Times New Roman" w:cs="Times New Roman"/>
            <w:i/>
            <w:iCs/>
            <w:sz w:val="26"/>
            <w:szCs w:val="26"/>
          </w:rPr>
          <w:delText>Hình 3.2</w:delText>
        </w:r>
        <w:r w:rsidR="00B76598" w:rsidDel="001E7976">
          <w:rPr>
            <w:rFonts w:ascii="Times New Roman" w:hAnsi="Times New Roman" w:cs="Times New Roman"/>
            <w:i/>
            <w:iCs/>
            <w:sz w:val="26"/>
            <w:szCs w:val="26"/>
          </w:rPr>
          <w:delText>3</w:delText>
        </w:r>
        <w:r w:rsidRPr="00B76598" w:rsidDel="001E7976">
          <w:rPr>
            <w:rFonts w:ascii="Times New Roman" w:hAnsi="Times New Roman" w:cs="Times New Roman"/>
            <w:i/>
            <w:iCs/>
            <w:sz w:val="26"/>
            <w:szCs w:val="26"/>
          </w:rPr>
          <w:delText xml:space="preserve"> Giao diện trang đăng nhập</w:delText>
        </w:r>
      </w:del>
    </w:p>
    <w:p w14:paraId="4E425F49" w14:textId="5B222404" w:rsidR="00B36EBC" w:rsidRPr="008819A7" w:rsidRDefault="00B36EBC" w:rsidP="00257EDD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r w:rsidRPr="008819A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8819A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19A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19A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8819A7">
        <w:rPr>
          <w:rFonts w:ascii="Times New Roman" w:hAnsi="Times New Roman" w:cs="Times New Roman"/>
          <w:sz w:val="26"/>
          <w:szCs w:val="26"/>
        </w:rPr>
        <w:t>:</w:t>
      </w:r>
    </w:p>
    <w:p w14:paraId="50BD1F6A" w14:textId="7C553F0D" w:rsidR="00B36EBC" w:rsidRPr="008819A7" w:rsidRDefault="00F37FF2" w:rsidP="008819A7">
      <w:pPr>
        <w:rPr>
          <w:rFonts w:ascii="Times New Roman" w:hAnsi="Times New Roman" w:cs="Times New Roman"/>
          <w:sz w:val="26"/>
          <w:szCs w:val="26"/>
        </w:rPr>
      </w:pPr>
      <w:ins w:id="2334" w:author="Vermouth" w:date="2021-10-10T04:06:00Z">
        <w:r>
          <w:rPr>
            <w:noProof/>
          </w:rPr>
          <w:pict w14:anchorId="09410BC6">
            <v:shape id="_x0000_s2154" type="#_x0000_t202" style="position:absolute;margin-left:146.9pt;margin-top:181.4pt;width:187.8pt;height:.05pt;z-index:251683328;mso-position-horizontal-relative:text;mso-position-vertical-relative:text" stroked="f">
              <v:textbox style="mso-fit-shape-to-text:t" inset="0,0,0,0">
                <w:txbxContent>
                  <w:p w14:paraId="1F6D4EF9" w14:textId="125DE35D" w:rsidR="001E7976" w:rsidRPr="001E7976" w:rsidRDefault="001E7976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  <w:rPrChange w:id="2335" w:author="Vermouth" w:date="2021-10-10T04:06:00Z">
                          <w:rPr>
                            <w:rFonts w:ascii="Times New Roman" w:hAnsi="Times New Roman" w:cs="Times New Roman"/>
                            <w:noProof/>
                            <w:sz w:val="26"/>
                            <w:szCs w:val="26"/>
                          </w:rPr>
                        </w:rPrChange>
                      </w:rPr>
                      <w:pPrChange w:id="2336" w:author="Vermouth" w:date="2021-10-10T04:06:00Z">
                        <w:pPr/>
                      </w:pPrChange>
                    </w:pPr>
                    <w:bookmarkStart w:id="2337" w:name="_Toc84753665"/>
                    <w:proofErr w:type="spellStart"/>
                    <w:ins w:id="2338" w:author="Vermouth" w:date="2021-10-10T04:06:00Z"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39" w:author="Vermouth" w:date="2021-10-10T04:06:00Z">
                            <w:rPr>
                              <w:i/>
                              <w:iCs/>
                            </w:rPr>
                          </w:rPrChange>
                        </w:rPr>
                        <w:t>Hình</w:t>
                      </w:r>
                      <w:proofErr w:type="spellEnd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40" w:author="Vermouth" w:date="2021-10-10T04:06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ins w:id="2341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342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343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23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344" w:author="Vermouth" w:date="2021-10-10T04:06:00Z"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45" w:author="Vermouth" w:date="2021-10-10T04:06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Kiểm </w:t>
                      </w:r>
                      <w:proofErr w:type="spellStart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46" w:author="Vermouth" w:date="2021-10-10T04:06:00Z">
                            <w:rPr>
                              <w:i/>
                              <w:iCs/>
                            </w:rPr>
                          </w:rPrChange>
                        </w:rPr>
                        <w:t>tra</w:t>
                      </w:r>
                      <w:proofErr w:type="spellEnd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47" w:author="Vermouth" w:date="2021-10-10T04:06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48" w:author="Vermouth" w:date="2021-10-10T04:06:00Z">
                            <w:rPr>
                              <w:i/>
                              <w:iCs/>
                            </w:rPr>
                          </w:rPrChange>
                        </w:rPr>
                        <w:t>mật</w:t>
                      </w:r>
                      <w:proofErr w:type="spellEnd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49" w:author="Vermouth" w:date="2021-10-10T04:06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50" w:author="Vermouth" w:date="2021-10-10T04:06:00Z">
                            <w:rPr>
                              <w:i/>
                              <w:iCs/>
                            </w:rPr>
                          </w:rPrChange>
                        </w:rPr>
                        <w:t>khẩu</w:t>
                      </w:r>
                    </w:ins>
                    <w:bookmarkEnd w:id="2337"/>
                    <w:proofErr w:type="spellEnd"/>
                  </w:p>
                </w:txbxContent>
              </v:textbox>
              <w10:wrap type="topAndBottom"/>
            </v:shape>
          </w:pict>
        </w:r>
      </w:ins>
      <w:r w:rsidR="00DD0A1C" w:rsidRPr="008819A7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07552" behindDoc="0" locked="0" layoutInCell="1" allowOverlap="1" wp14:anchorId="7FE78F19" wp14:editId="776D842A">
            <wp:simplePos x="0" y="0"/>
            <wp:positionH relativeFrom="column">
              <wp:posOffset>1865630</wp:posOffset>
            </wp:positionH>
            <wp:positionV relativeFrom="paragraph">
              <wp:posOffset>440690</wp:posOffset>
            </wp:positionV>
            <wp:extent cx="2385060" cy="1805940"/>
            <wp:effectExtent l="0" t="0" r="0" b="0"/>
            <wp:wrapTopAndBottom/>
            <wp:docPr id="193" name="Picture 1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Graphical user interface, text, application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6EBC" w:rsidRPr="008819A7">
        <w:rPr>
          <w:rFonts w:ascii="Times New Roman" w:hAnsi="Times New Roman" w:cs="Times New Roman"/>
          <w:sz w:val="26"/>
          <w:szCs w:val="26"/>
        </w:rPr>
        <w:t>-</w:t>
      </w:r>
      <w:r w:rsidR="00B36EBC" w:rsidRPr="008819A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>:</w:t>
      </w:r>
    </w:p>
    <w:p w14:paraId="41684DE1" w14:textId="0E892E36" w:rsidR="008819A7" w:rsidRPr="00B76598" w:rsidRDefault="008819A7">
      <w:pPr>
        <w:rPr>
          <w:rFonts w:ascii="Times New Roman" w:hAnsi="Times New Roman" w:cs="Times New Roman"/>
          <w:i/>
          <w:iCs/>
          <w:sz w:val="26"/>
          <w:szCs w:val="26"/>
        </w:rPr>
        <w:pPrChange w:id="2351" w:author="Vermouth" w:date="2021-10-10T04:06:00Z">
          <w:pPr>
            <w:jc w:val="center"/>
          </w:pPr>
        </w:pPrChange>
      </w:pPr>
      <w:del w:id="2352" w:author="Vermouth" w:date="2021-10-10T04:06:00Z">
        <w:r w:rsidRPr="00B76598" w:rsidDel="001E7976">
          <w:rPr>
            <w:rFonts w:ascii="Times New Roman" w:hAnsi="Times New Roman" w:cs="Times New Roman"/>
            <w:i/>
            <w:iCs/>
            <w:sz w:val="26"/>
            <w:szCs w:val="26"/>
          </w:rPr>
          <w:lastRenderedPageBreak/>
          <w:delText>Hình 3.2</w:delText>
        </w:r>
        <w:r w:rsidR="00B76598" w:rsidDel="001E7976">
          <w:rPr>
            <w:rFonts w:ascii="Times New Roman" w:hAnsi="Times New Roman" w:cs="Times New Roman"/>
            <w:i/>
            <w:iCs/>
            <w:sz w:val="26"/>
            <w:szCs w:val="26"/>
          </w:rPr>
          <w:delText>4</w:delText>
        </w:r>
      </w:del>
      <w:r w:rsidRPr="00B7659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del w:id="2353" w:author="Vermouth" w:date="2021-10-10T04:06:00Z">
        <w:r w:rsidRPr="00B76598" w:rsidDel="001E7976">
          <w:rPr>
            <w:rFonts w:ascii="Times New Roman" w:hAnsi="Times New Roman" w:cs="Times New Roman"/>
            <w:i/>
            <w:iCs/>
            <w:sz w:val="26"/>
            <w:szCs w:val="26"/>
          </w:rPr>
          <w:delText>Kiểm tra mật khẩu</w:delText>
        </w:r>
      </w:del>
    </w:p>
    <w:p w14:paraId="67D9B8E5" w14:textId="5DC39D47" w:rsidR="00B36EBC" w:rsidRPr="008819A7" w:rsidRDefault="008819A7" w:rsidP="008819A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>:</w:t>
      </w:r>
    </w:p>
    <w:p w14:paraId="14C3324B" w14:textId="67F149B3" w:rsidR="00B36EBC" w:rsidRPr="008819A7" w:rsidRDefault="00F37FF2" w:rsidP="008819A7">
      <w:pPr>
        <w:pStyle w:val="ListParagraph"/>
        <w:rPr>
          <w:rFonts w:ascii="Times New Roman" w:hAnsi="Times New Roman" w:cs="Times New Roman"/>
          <w:sz w:val="26"/>
          <w:szCs w:val="26"/>
        </w:rPr>
      </w:pPr>
      <w:ins w:id="2354" w:author="Vermouth" w:date="2021-10-10T04:07:00Z">
        <w:r>
          <w:rPr>
            <w:noProof/>
          </w:rPr>
          <w:pict w14:anchorId="2CCB2D6E">
            <v:shape id="_x0000_s2155" type="#_x0000_t202" style="position:absolute;left:0;text-align:left;margin-left:134.9pt;margin-top:98.75pt;width:211.8pt;height:26.7pt;z-index:251684352;mso-position-horizontal-relative:text;mso-position-vertical-relative:text" stroked="f">
              <v:textbox inset="0,0,0,0">
                <w:txbxContent>
                  <w:p w14:paraId="099A9F71" w14:textId="7F101821" w:rsidR="001E7976" w:rsidRPr="001E7976" w:rsidRDefault="001E7976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i w:val="0"/>
                        <w:iCs w:val="0"/>
                        <w:noProof/>
                        <w:sz w:val="26"/>
                        <w:szCs w:val="26"/>
                        <w:rPrChange w:id="2355" w:author="Vermouth" w:date="2021-10-10T04:07:00Z">
                          <w:rPr>
                            <w:rFonts w:ascii="Times New Roman" w:hAnsi="Times New Roman" w:cs="Times New Roman"/>
                            <w:i/>
                            <w:iCs/>
                            <w:noProof/>
                            <w:sz w:val="24"/>
                            <w:szCs w:val="24"/>
                          </w:rPr>
                        </w:rPrChange>
                      </w:rPr>
                      <w:pPrChange w:id="2356" w:author="Vermouth" w:date="2021-10-10T04:07:00Z">
                        <w:pPr>
                          <w:pStyle w:val="ListParagraph"/>
                        </w:pPr>
                      </w:pPrChange>
                    </w:pPr>
                    <w:bookmarkStart w:id="2357" w:name="_Toc84753666"/>
                    <w:proofErr w:type="spellStart"/>
                    <w:ins w:id="2358" w:author="Vermouth" w:date="2021-10-10T04:07:00Z"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59" w:author="Vermouth" w:date="2021-10-10T04:07:00Z">
                            <w:rPr>
                              <w:i/>
                              <w:iCs/>
                            </w:rPr>
                          </w:rPrChange>
                        </w:rPr>
                        <w:t>Hình</w:t>
                      </w:r>
                      <w:proofErr w:type="spellEnd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60" w:author="Vermouth" w:date="2021-10-10T04:07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ins w:id="2361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362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363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24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364" w:author="Vermouth" w:date="2021-10-10T04:07:00Z"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65" w:author="Vermouth" w:date="2021-10-10T04:07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66" w:author="Vermouth" w:date="2021-10-10T04:07:00Z">
                            <w:rPr>
                              <w:i/>
                              <w:iCs/>
                            </w:rPr>
                          </w:rPrChange>
                        </w:rPr>
                        <w:t>Đăng</w:t>
                      </w:r>
                      <w:proofErr w:type="spellEnd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67" w:author="Vermouth" w:date="2021-10-10T04:07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68" w:author="Vermouth" w:date="2021-10-10T04:07:00Z">
                            <w:rPr>
                              <w:i/>
                              <w:iCs/>
                            </w:rPr>
                          </w:rPrChange>
                        </w:rPr>
                        <w:t>nhập</w:t>
                      </w:r>
                      <w:proofErr w:type="spellEnd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69" w:author="Vermouth" w:date="2021-10-10T04:07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70" w:author="Vermouth" w:date="2021-10-10T04:07:00Z">
                            <w:rPr>
                              <w:i/>
                              <w:iCs/>
                            </w:rPr>
                          </w:rPrChange>
                        </w:rPr>
                        <w:t>với</w:t>
                      </w:r>
                      <w:proofErr w:type="spellEnd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71" w:author="Vermouth" w:date="2021-10-10T04:07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72" w:author="Vermouth" w:date="2021-10-10T04:07:00Z">
                            <w:rPr>
                              <w:i/>
                              <w:iCs/>
                            </w:rPr>
                          </w:rPrChange>
                        </w:rPr>
                        <w:t>tài</w:t>
                      </w:r>
                      <w:proofErr w:type="spellEnd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73" w:author="Vermouth" w:date="2021-10-10T04:07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74" w:author="Vermouth" w:date="2021-10-10T04:07:00Z">
                            <w:rPr>
                              <w:i/>
                              <w:iCs/>
                            </w:rPr>
                          </w:rPrChange>
                        </w:rPr>
                        <w:t>khoản</w:t>
                      </w:r>
                    </w:ins>
                    <w:bookmarkEnd w:id="2357"/>
                    <w:proofErr w:type="spellEnd"/>
                  </w:p>
                </w:txbxContent>
              </v:textbox>
              <w10:wrap type="topAndBottom"/>
            </v:shape>
          </w:pict>
        </w:r>
      </w:ins>
      <w:r w:rsidR="00B12452" w:rsidRPr="00B12452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anchor distT="0" distB="0" distL="114300" distR="114300" simplePos="0" relativeHeight="251608576" behindDoc="0" locked="0" layoutInCell="1" allowOverlap="1" wp14:anchorId="56916083" wp14:editId="3F743499">
            <wp:simplePos x="0" y="0"/>
            <wp:positionH relativeFrom="column">
              <wp:posOffset>2010410</wp:posOffset>
            </wp:positionH>
            <wp:positionV relativeFrom="paragraph">
              <wp:posOffset>433070</wp:posOffset>
            </wp:positionV>
            <wp:extent cx="2105025" cy="771525"/>
            <wp:effectExtent l="0" t="0" r="0" b="0"/>
            <wp:wrapTopAndBottom/>
            <wp:docPr id="199" name="Picture 1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application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6EBC" w:rsidRPr="008819A7">
        <w:rPr>
          <w:rFonts w:ascii="Times New Roman" w:hAnsi="Times New Roman" w:cs="Times New Roman"/>
          <w:sz w:val="26"/>
          <w:szCs w:val="26"/>
        </w:rPr>
        <w:tab/>
      </w:r>
      <w:r w:rsidR="00B36EBC" w:rsidRPr="008819A7">
        <w:rPr>
          <w:rFonts w:ascii="Times New Roman" w:hAnsi="Times New Roman" w:cs="Times New Roman"/>
          <w:sz w:val="26"/>
          <w:szCs w:val="26"/>
        </w:rPr>
        <w:tab/>
      </w:r>
      <w:r w:rsidR="00B36EBC" w:rsidRPr="008819A7">
        <w:rPr>
          <w:rFonts w:ascii="Times New Roman" w:hAnsi="Times New Roman" w:cs="Times New Roman"/>
          <w:sz w:val="26"/>
          <w:szCs w:val="26"/>
        </w:rPr>
        <w:tab/>
      </w:r>
      <w:r w:rsidR="00B36EBC" w:rsidRPr="008819A7">
        <w:rPr>
          <w:rFonts w:ascii="Times New Roman" w:hAnsi="Times New Roman" w:cs="Times New Roman"/>
          <w:sz w:val="26"/>
          <w:szCs w:val="26"/>
        </w:rPr>
        <w:tab/>
      </w:r>
    </w:p>
    <w:p w14:paraId="4EF18924" w14:textId="1F67D4C1" w:rsidR="008819A7" w:rsidDel="00561E18" w:rsidRDefault="008819A7" w:rsidP="008819A7">
      <w:pPr>
        <w:rPr>
          <w:del w:id="2375" w:author="Vermouth" w:date="2021-10-10T04:06:00Z"/>
          <w:rFonts w:ascii="Times New Roman" w:hAnsi="Times New Roman" w:cs="Times New Roman"/>
          <w:i/>
          <w:iCs/>
          <w:sz w:val="26"/>
          <w:szCs w:val="26"/>
        </w:rPr>
      </w:pPr>
      <w:del w:id="2376" w:author="Vermouth" w:date="2021-10-10T04:06:00Z">
        <w:r w:rsidRPr="00B76598" w:rsidDel="001E7976">
          <w:rPr>
            <w:rFonts w:ascii="Times New Roman" w:hAnsi="Times New Roman" w:cs="Times New Roman"/>
            <w:i/>
            <w:iCs/>
            <w:sz w:val="26"/>
            <w:szCs w:val="26"/>
          </w:rPr>
          <w:delText>Hình 3.</w:delText>
        </w:r>
        <w:r w:rsidR="00B76598" w:rsidDel="001E7976">
          <w:rPr>
            <w:rFonts w:ascii="Times New Roman" w:hAnsi="Times New Roman" w:cs="Times New Roman"/>
            <w:i/>
            <w:iCs/>
            <w:sz w:val="26"/>
            <w:szCs w:val="26"/>
          </w:rPr>
          <w:delText>25</w:delText>
        </w:r>
        <w:r w:rsidRPr="00B76598" w:rsidDel="001E7976">
          <w:rPr>
            <w:rFonts w:ascii="Times New Roman" w:hAnsi="Times New Roman" w:cs="Times New Roman"/>
            <w:i/>
            <w:iCs/>
            <w:sz w:val="26"/>
            <w:szCs w:val="26"/>
          </w:rPr>
          <w:delText xml:space="preserve"> Đăng nhập với tài khoản</w:delText>
        </w:r>
      </w:del>
    </w:p>
    <w:p w14:paraId="6D59BE90" w14:textId="77777777" w:rsidR="00561E18" w:rsidRPr="00B76598" w:rsidRDefault="00561E18" w:rsidP="008819A7">
      <w:pPr>
        <w:jc w:val="center"/>
        <w:rPr>
          <w:ins w:id="2377" w:author="Vermouth" w:date="2021-10-10T04:10:00Z"/>
          <w:rFonts w:ascii="Times New Roman" w:hAnsi="Times New Roman" w:cs="Times New Roman"/>
          <w:i/>
          <w:iCs/>
          <w:sz w:val="26"/>
          <w:szCs w:val="26"/>
        </w:rPr>
      </w:pPr>
    </w:p>
    <w:p w14:paraId="4B7C43B5" w14:textId="040D9EBC" w:rsidR="00B36EBC" w:rsidDel="00CF3233" w:rsidRDefault="008819A7" w:rsidP="008819A7">
      <w:pPr>
        <w:rPr>
          <w:del w:id="2378" w:author="Vermouth" w:date="2021-10-10T08:32:00Z"/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r>
        <w:rPr>
          <w:rFonts w:ascii="Times New Roman" w:hAnsi="Times New Roman" w:cs="Times New Roman"/>
          <w:sz w:val="26"/>
          <w:szCs w:val="26"/>
        </w:rPr>
        <w:tab/>
      </w:r>
      <w:r w:rsidR="00B36EBC" w:rsidRPr="008819A7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 Home:</w:t>
      </w:r>
    </w:p>
    <w:p w14:paraId="198F3BCF" w14:textId="77777777" w:rsidR="00CF3233" w:rsidRPr="008819A7" w:rsidRDefault="00CF3233" w:rsidP="008819A7">
      <w:pPr>
        <w:rPr>
          <w:ins w:id="2379" w:author="Vermouth" w:date="2021-10-10T08:35:00Z"/>
          <w:rFonts w:ascii="Times New Roman" w:hAnsi="Times New Roman" w:cs="Times New Roman"/>
          <w:sz w:val="26"/>
          <w:szCs w:val="26"/>
        </w:rPr>
      </w:pPr>
    </w:p>
    <w:p w14:paraId="1D707C1C" w14:textId="26062D35" w:rsidR="00B36EBC" w:rsidRPr="008819A7" w:rsidDel="0081033F" w:rsidRDefault="00E03F45" w:rsidP="008819A7">
      <w:pPr>
        <w:rPr>
          <w:del w:id="2380" w:author="Vermouth" w:date="2021-10-10T08:32:00Z"/>
          <w:rFonts w:ascii="Times New Roman" w:hAnsi="Times New Roman" w:cs="Times New Roman"/>
          <w:sz w:val="26"/>
          <w:szCs w:val="26"/>
        </w:rPr>
      </w:pPr>
      <w:del w:id="2381" w:author="Vermouth" w:date="2021-10-10T08:32:00Z">
        <w:r w:rsidRPr="008819A7" w:rsidDel="0081033F">
          <w:rPr>
            <w:rFonts w:ascii="Times New Roman" w:hAnsi="Times New Roman" w:cs="Times New Roman"/>
            <w:sz w:val="26"/>
            <w:szCs w:val="26"/>
          </w:rPr>
          <w:tab/>
        </w:r>
        <w:r w:rsidRPr="008819A7" w:rsidDel="0081033F">
          <w:rPr>
            <w:rFonts w:ascii="Times New Roman" w:hAnsi="Times New Roman" w:cs="Times New Roman"/>
            <w:sz w:val="26"/>
            <w:szCs w:val="26"/>
          </w:rPr>
          <w:tab/>
        </w:r>
        <w:r w:rsidRPr="008819A7" w:rsidDel="0081033F">
          <w:rPr>
            <w:rFonts w:ascii="Times New Roman" w:hAnsi="Times New Roman" w:cs="Times New Roman"/>
            <w:sz w:val="26"/>
            <w:szCs w:val="26"/>
          </w:rPr>
          <w:tab/>
        </w:r>
        <w:r w:rsidRPr="008819A7" w:rsidDel="0081033F">
          <w:rPr>
            <w:rFonts w:ascii="Times New Roman" w:hAnsi="Times New Roman" w:cs="Times New Roman"/>
            <w:sz w:val="26"/>
            <w:szCs w:val="26"/>
          </w:rPr>
          <w:tab/>
        </w:r>
        <w:r w:rsidRPr="008819A7" w:rsidDel="0081033F">
          <w:rPr>
            <w:rFonts w:ascii="Times New Roman" w:hAnsi="Times New Roman" w:cs="Times New Roman"/>
            <w:sz w:val="26"/>
            <w:szCs w:val="26"/>
          </w:rPr>
          <w:tab/>
        </w:r>
      </w:del>
    </w:p>
    <w:p w14:paraId="21466668" w14:textId="77777777" w:rsidR="00B36EBC" w:rsidRPr="008819A7" w:rsidRDefault="00B36EBC" w:rsidP="008819A7">
      <w:pPr>
        <w:rPr>
          <w:rFonts w:ascii="Times New Roman" w:hAnsi="Times New Roman" w:cs="Times New Roman"/>
          <w:sz w:val="26"/>
          <w:szCs w:val="26"/>
        </w:rPr>
      </w:pPr>
    </w:p>
    <w:p w14:paraId="6A8F9783" w14:textId="2DDB5316" w:rsidR="00B36EBC" w:rsidRDefault="00F37FF2" w:rsidP="0051344F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  <w:ins w:id="2382" w:author="Vermouth" w:date="2021-10-10T04:07:00Z">
        <w:r>
          <w:rPr>
            <w:noProof/>
          </w:rPr>
          <w:pict w14:anchorId="0F5DCCFB">
            <v:shape id="_x0000_s2156" type="#_x0000_t202" style="position:absolute;margin-left:147.4pt;margin-top:317.1pt;width:189.6pt;height:39.9pt;z-index:251685376;mso-position-horizontal-relative:text;mso-position-vertical-relative:text" stroked="f">
              <v:textbox style="mso-next-textbox:#_x0000_s2156;mso-fit-shape-to-text:t" inset="0,0,0,0">
                <w:txbxContent>
                  <w:p w14:paraId="1C8D6073" w14:textId="520F2C29" w:rsidR="001E7976" w:rsidRPr="001E7976" w:rsidRDefault="001E7976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i w:val="0"/>
                        <w:iCs w:val="0"/>
                        <w:noProof/>
                        <w:sz w:val="26"/>
                        <w:szCs w:val="26"/>
                        <w:rPrChange w:id="2383" w:author="Vermouth" w:date="2021-10-10T04:07:00Z">
                          <w:rPr>
                            <w:i/>
                            <w:iCs/>
                            <w:noProof/>
                            <w:sz w:val="26"/>
                            <w:szCs w:val="26"/>
                          </w:rPr>
                        </w:rPrChange>
                      </w:rPr>
                      <w:pPrChange w:id="2384" w:author="Vermouth" w:date="2021-10-10T04:07:00Z">
                        <w:pPr>
                          <w:tabs>
                            <w:tab w:val="left" w:pos="720"/>
                            <w:tab w:val="left" w:pos="1440"/>
                            <w:tab w:val="left" w:pos="2160"/>
                            <w:tab w:val="left" w:pos="2880"/>
                            <w:tab w:val="left" w:pos="3600"/>
                            <w:tab w:val="left" w:pos="4320"/>
                            <w:tab w:val="left" w:pos="5040"/>
                            <w:tab w:val="left" w:pos="5760"/>
                            <w:tab w:val="left" w:pos="6480"/>
                            <w:tab w:val="left" w:pos="7200"/>
                            <w:tab w:val="left" w:pos="7956"/>
                          </w:tabs>
                          <w:spacing w:before="80" w:after="80"/>
                          <w:ind w:right="90"/>
                          <w:jc w:val="center"/>
                        </w:pPr>
                      </w:pPrChange>
                    </w:pPr>
                    <w:bookmarkStart w:id="2385" w:name="_Toc84753667"/>
                    <w:proofErr w:type="spellStart"/>
                    <w:ins w:id="2386" w:author="Vermouth" w:date="2021-10-10T04:07:00Z"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87" w:author="Vermouth" w:date="2021-10-10T04:07:00Z">
                            <w:rPr>
                              <w:i/>
                              <w:iCs/>
                            </w:rPr>
                          </w:rPrChange>
                        </w:rPr>
                        <w:t>Hình</w:t>
                      </w:r>
                      <w:proofErr w:type="spellEnd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88" w:author="Vermouth" w:date="2021-10-10T04:07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ins w:id="2389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390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391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26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392" w:author="Vermouth" w:date="2021-10-10T04:07:00Z"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93" w:author="Vermouth" w:date="2021-10-10T04:07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Giao </w:t>
                      </w:r>
                      <w:proofErr w:type="spellStart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94" w:author="Vermouth" w:date="2021-10-10T04:07:00Z">
                            <w:rPr>
                              <w:i/>
                              <w:iCs/>
                            </w:rPr>
                          </w:rPrChange>
                        </w:rPr>
                        <w:t>diện</w:t>
                      </w:r>
                      <w:proofErr w:type="spellEnd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95" w:author="Vermouth" w:date="2021-10-10T04:07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96" w:author="Vermouth" w:date="2021-10-10T04:07:00Z">
                            <w:rPr>
                              <w:i/>
                              <w:iCs/>
                            </w:rPr>
                          </w:rPrChange>
                        </w:rPr>
                        <w:t>đăng</w:t>
                      </w:r>
                      <w:proofErr w:type="spellEnd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97" w:author="Vermouth" w:date="2021-10-10T04:07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98" w:author="Vermouth" w:date="2021-10-10T04:07:00Z">
                            <w:rPr>
                              <w:i/>
                              <w:iCs/>
                            </w:rPr>
                          </w:rPrChange>
                        </w:rPr>
                        <w:t>nhập</w:t>
                      </w:r>
                      <w:proofErr w:type="spellEnd"/>
                      <w:r w:rsidRPr="001E7976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399" w:author="Vermouth" w:date="2021-10-10T04:07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googl</w:t>
                      </w:r>
                    </w:ins>
                    <w:ins w:id="2400" w:author="Vermouth" w:date="2021-10-10T08:34:00Z">
                      <w:r w:rsidR="0081033F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e</w:t>
                      </w:r>
                    </w:ins>
                    <w:bookmarkEnd w:id="2385"/>
                  </w:p>
                </w:txbxContent>
              </v:textbox>
              <w10:wrap type="topAndBottom"/>
            </v:shape>
          </w:pict>
        </w:r>
      </w:ins>
      <w:r w:rsidR="0081033F" w:rsidRPr="00B76598">
        <w:rPr>
          <w:i/>
          <w:iCs/>
          <w:noProof/>
          <w:sz w:val="26"/>
          <w:szCs w:val="26"/>
        </w:rPr>
        <w:drawing>
          <wp:anchor distT="0" distB="0" distL="114300" distR="114300" simplePos="0" relativeHeight="251606528" behindDoc="0" locked="0" layoutInCell="1" allowOverlap="1" wp14:anchorId="0CCC5A89" wp14:editId="68129670">
            <wp:simplePos x="0" y="0"/>
            <wp:positionH relativeFrom="column">
              <wp:posOffset>1857029</wp:posOffset>
            </wp:positionH>
            <wp:positionV relativeFrom="paragraph">
              <wp:posOffset>584085</wp:posOffset>
            </wp:positionV>
            <wp:extent cx="2407920" cy="3457575"/>
            <wp:effectExtent l="0" t="0" r="0" b="0"/>
            <wp:wrapTopAndBottom/>
            <wp:docPr id="195" name="Picture 1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Graphical user interface, text, applicatio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6EBC" w:rsidRPr="008819A7">
        <w:rPr>
          <w:rFonts w:ascii="Times New Roman" w:hAnsi="Times New Roman" w:cs="Times New Roman"/>
          <w:sz w:val="26"/>
          <w:szCs w:val="26"/>
        </w:rPr>
        <w:t>+</w:t>
      </w:r>
      <w:r w:rsidR="00B36EBC" w:rsidRPr="008819A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6EBC" w:rsidRPr="008819A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B36EBC" w:rsidRPr="008819A7">
        <w:rPr>
          <w:rFonts w:ascii="Times New Roman" w:hAnsi="Times New Roman" w:cs="Times New Roman"/>
          <w:sz w:val="26"/>
          <w:szCs w:val="26"/>
        </w:rPr>
        <w:t xml:space="preserve"> google:</w:t>
      </w:r>
    </w:p>
    <w:p w14:paraId="6040ED43" w14:textId="16168B5B" w:rsidR="00B36EBC" w:rsidDel="0081033F" w:rsidRDefault="008819A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jc w:val="center"/>
        <w:rPr>
          <w:del w:id="2401" w:author="Vermouth" w:date="2021-10-10T04:07:00Z"/>
          <w:rFonts w:ascii="Times New Roman" w:hAnsi="Times New Roman" w:cs="Times New Roman"/>
          <w:i/>
          <w:iCs/>
          <w:sz w:val="26"/>
          <w:szCs w:val="26"/>
        </w:rPr>
      </w:pPr>
      <w:del w:id="2402" w:author="Vermouth" w:date="2021-10-10T04:07:00Z">
        <w:r w:rsidRPr="00B76598" w:rsidDel="001E7976">
          <w:rPr>
            <w:rFonts w:ascii="Times New Roman" w:hAnsi="Times New Roman" w:cs="Times New Roman"/>
            <w:i/>
            <w:iCs/>
            <w:sz w:val="26"/>
            <w:szCs w:val="26"/>
          </w:rPr>
          <w:delText>Hình 3.2</w:delText>
        </w:r>
        <w:r w:rsidR="00B76598" w:rsidDel="001E7976">
          <w:rPr>
            <w:rFonts w:ascii="Times New Roman" w:hAnsi="Times New Roman" w:cs="Times New Roman"/>
            <w:i/>
            <w:iCs/>
            <w:sz w:val="26"/>
            <w:szCs w:val="26"/>
          </w:rPr>
          <w:delText>6</w:delText>
        </w:r>
      </w:del>
      <w:r w:rsidRPr="00B7659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del w:id="2403" w:author="Vermouth" w:date="2021-10-10T04:07:00Z">
        <w:r w:rsidRPr="00B76598" w:rsidDel="001E7976">
          <w:rPr>
            <w:rFonts w:ascii="Times New Roman" w:hAnsi="Times New Roman" w:cs="Times New Roman"/>
            <w:i/>
            <w:iCs/>
            <w:sz w:val="26"/>
            <w:szCs w:val="26"/>
          </w:rPr>
          <w:delText>Giao diện đăng nhập google</w:delText>
        </w:r>
      </w:del>
    </w:p>
    <w:p w14:paraId="1CA2BD34" w14:textId="192499DC" w:rsidR="0081033F" w:rsidRDefault="0081033F" w:rsidP="008819A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jc w:val="center"/>
        <w:rPr>
          <w:ins w:id="2404" w:author="Vermouth" w:date="2021-10-10T08:34:00Z"/>
          <w:rFonts w:ascii="Times New Roman" w:hAnsi="Times New Roman" w:cs="Times New Roman"/>
          <w:i/>
          <w:iCs/>
          <w:sz w:val="26"/>
          <w:szCs w:val="26"/>
        </w:rPr>
      </w:pPr>
    </w:p>
    <w:p w14:paraId="760612CB" w14:textId="5FEDD20A" w:rsidR="008819A7" w:rsidRPr="0081033F" w:rsidDel="0081033F" w:rsidRDefault="0081033F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jc w:val="center"/>
        <w:rPr>
          <w:del w:id="2405" w:author="Vermouth" w:date="2021-10-10T08:34:00Z"/>
          <w:rFonts w:ascii="Times New Roman" w:hAnsi="Times New Roman" w:cs="Times New Roman"/>
          <w:i/>
          <w:iCs/>
          <w:sz w:val="26"/>
          <w:szCs w:val="26"/>
          <w:rPrChange w:id="2406" w:author="Vermouth" w:date="2021-10-10T08:34:00Z">
            <w:rPr>
              <w:del w:id="2407" w:author="Vermouth" w:date="2021-10-10T08:34:00Z"/>
              <w:rFonts w:ascii="Times New Roman" w:hAnsi="Times New Roman" w:cs="Times New Roman"/>
              <w:sz w:val="26"/>
              <w:szCs w:val="26"/>
            </w:rPr>
          </w:rPrChange>
        </w:rPr>
        <w:pPrChange w:id="2408" w:author="Vermouth" w:date="2021-10-10T08:34:00Z">
          <w:pPr>
            <w:tabs>
              <w:tab w:val="left" w:pos="720"/>
              <w:tab w:val="left" w:pos="1440"/>
              <w:tab w:val="left" w:pos="2160"/>
              <w:tab w:val="left" w:pos="2880"/>
              <w:tab w:val="left" w:pos="3600"/>
              <w:tab w:val="left" w:pos="4320"/>
              <w:tab w:val="left" w:pos="5040"/>
              <w:tab w:val="left" w:pos="5760"/>
              <w:tab w:val="left" w:pos="6480"/>
              <w:tab w:val="left" w:pos="7200"/>
              <w:tab w:val="left" w:pos="7956"/>
            </w:tabs>
            <w:spacing w:before="80" w:after="80"/>
            <w:ind w:right="90"/>
          </w:pPr>
        </w:pPrChange>
      </w:pPr>
      <w:r w:rsidRPr="00B76598">
        <w:rPr>
          <w:i/>
          <w:iCs/>
          <w:noProof/>
          <w:sz w:val="26"/>
          <w:szCs w:val="26"/>
        </w:rPr>
        <w:lastRenderedPageBreak/>
        <w:drawing>
          <wp:anchor distT="0" distB="0" distL="114300" distR="114300" simplePos="0" relativeHeight="251614720" behindDoc="0" locked="0" layoutInCell="1" allowOverlap="1" wp14:anchorId="73C7AF99" wp14:editId="2C22441E">
            <wp:simplePos x="0" y="0"/>
            <wp:positionH relativeFrom="column">
              <wp:posOffset>1484630</wp:posOffset>
            </wp:positionH>
            <wp:positionV relativeFrom="paragraph">
              <wp:posOffset>-164638</wp:posOffset>
            </wp:positionV>
            <wp:extent cx="3150235" cy="2552700"/>
            <wp:effectExtent l="0" t="0" r="0" b="0"/>
            <wp:wrapTopAndBottom/>
            <wp:docPr id="196" name="Picture 19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23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ins w:id="2409" w:author="Vermouth" w:date="2021-10-10T04:08:00Z">
        <w:r w:rsidR="00F37FF2">
          <w:rPr>
            <w:noProof/>
          </w:rPr>
          <w:pict w14:anchorId="7DEA27C2">
            <v:shape id="_x0000_s2157" type="#_x0000_t202" style="position:absolute;left:0;text-align:left;margin-left:116.9pt;margin-top:187.25pt;width:248.05pt;height:24.95pt;z-index:251686400;mso-position-horizontal-relative:text;mso-position-vertical-relative:text" stroked="f">
              <v:textbox style="mso-next-textbox:#_x0000_s2157;mso-fit-shape-to-text:t" inset="0,0,0,0">
                <w:txbxContent>
                  <w:p w14:paraId="1B04495F" w14:textId="2BC46B4B" w:rsidR="00561E18" w:rsidRPr="00561E18" w:rsidRDefault="00561E18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i w:val="0"/>
                        <w:iCs w:val="0"/>
                        <w:noProof/>
                        <w:sz w:val="26"/>
                        <w:szCs w:val="26"/>
                        <w:rPrChange w:id="2410" w:author="Vermouth" w:date="2021-10-10T04:08:00Z">
                          <w:rPr>
                            <w:i/>
                            <w:iCs/>
                            <w:noProof/>
                            <w:sz w:val="26"/>
                            <w:szCs w:val="26"/>
                          </w:rPr>
                        </w:rPrChange>
                      </w:rPr>
                      <w:pPrChange w:id="2411" w:author="Vermouth" w:date="2021-10-10T04:08:00Z">
                        <w:pPr>
                          <w:tabs>
                            <w:tab w:val="left" w:pos="720"/>
                            <w:tab w:val="left" w:pos="1440"/>
                            <w:tab w:val="left" w:pos="2160"/>
                            <w:tab w:val="left" w:pos="2880"/>
                            <w:tab w:val="left" w:pos="3600"/>
                            <w:tab w:val="left" w:pos="4320"/>
                            <w:tab w:val="left" w:pos="5040"/>
                            <w:tab w:val="left" w:pos="5760"/>
                            <w:tab w:val="left" w:pos="6480"/>
                            <w:tab w:val="left" w:pos="7200"/>
                            <w:tab w:val="left" w:pos="7956"/>
                          </w:tabs>
                          <w:spacing w:before="80" w:after="80"/>
                          <w:ind w:right="90"/>
                          <w:jc w:val="center"/>
                        </w:pPr>
                      </w:pPrChange>
                    </w:pPr>
                    <w:bookmarkStart w:id="2412" w:name="_Toc84753668"/>
                    <w:proofErr w:type="spellStart"/>
                    <w:ins w:id="2413" w:author="Vermouth" w:date="2021-10-10T04:08:00Z"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14" w:author="Vermouth" w:date="2021-10-10T04:08:00Z">
                            <w:rPr>
                              <w:i/>
                              <w:iCs/>
                            </w:rPr>
                          </w:rPrChange>
                        </w:rPr>
                        <w:t>Hình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15" w:author="Vermouth" w:date="2021-10-10T04:08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ins w:id="2416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417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418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25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419" w:author="Vermouth" w:date="2021-10-10T04:08:00Z"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20" w:author="Vermouth" w:date="2021-10-10T04:08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Giao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21" w:author="Vermouth" w:date="2021-10-10T04:08:00Z">
                            <w:rPr>
                              <w:i/>
                              <w:iCs/>
                            </w:rPr>
                          </w:rPrChange>
                        </w:rPr>
                        <w:t>diện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22" w:author="Vermouth" w:date="2021-10-10T04:08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23" w:author="Vermouth" w:date="2021-10-10T04:08:00Z">
                            <w:rPr>
                              <w:i/>
                              <w:iCs/>
                            </w:rPr>
                          </w:rPrChange>
                        </w:rPr>
                        <w:t>xác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24" w:author="Vermouth" w:date="2021-10-10T04:08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proofErr w:type="spellStart"/>
                    <w:ins w:id="2425" w:author="Vermouth" w:date="2021-10-10T10:20:00Z">
                      <w:r w:rsidR="00D37CBD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minh</w:t>
                      </w:r>
                      <w:proofErr w:type="spellEnd"/>
                      <w:r w:rsidR="00D37CBD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D37CBD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tài</w:t>
                      </w:r>
                      <w:proofErr w:type="spellEnd"/>
                      <w:r w:rsidR="00D37CBD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D37CBD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khoản</w:t>
                      </w:r>
                    </w:ins>
                    <w:proofErr w:type="spellEnd"/>
                    <w:ins w:id="2426" w:author="Vermouth" w:date="2021-10-10T04:08:00Z"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27" w:author="Vermouth" w:date="2021-10-10T04:08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google</w:t>
                      </w:r>
                    </w:ins>
                    <w:bookmarkEnd w:id="2412"/>
                  </w:p>
                </w:txbxContent>
              </v:textbox>
              <w10:wrap type="topAndBottom"/>
            </v:shape>
          </w:pict>
        </w:r>
      </w:ins>
    </w:p>
    <w:p w14:paraId="384F9BF8" w14:textId="5A6B42C8" w:rsidR="008819A7" w:rsidRPr="00B76598" w:rsidDel="00561E18" w:rsidRDefault="008819A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del w:id="2428" w:author="Vermouth" w:date="2021-10-10T04:10:00Z"/>
          <w:rFonts w:ascii="Times New Roman" w:hAnsi="Times New Roman" w:cs="Times New Roman"/>
          <w:i/>
          <w:iCs/>
          <w:sz w:val="26"/>
          <w:szCs w:val="26"/>
        </w:rPr>
        <w:pPrChange w:id="2429" w:author="Vermouth" w:date="2021-10-10T08:34:00Z">
          <w:pPr>
            <w:tabs>
              <w:tab w:val="left" w:pos="720"/>
              <w:tab w:val="left" w:pos="1440"/>
              <w:tab w:val="left" w:pos="2160"/>
              <w:tab w:val="left" w:pos="2880"/>
              <w:tab w:val="left" w:pos="3600"/>
              <w:tab w:val="left" w:pos="4320"/>
              <w:tab w:val="left" w:pos="5040"/>
              <w:tab w:val="left" w:pos="5760"/>
              <w:tab w:val="left" w:pos="6480"/>
              <w:tab w:val="left" w:pos="7200"/>
              <w:tab w:val="left" w:pos="7956"/>
            </w:tabs>
            <w:spacing w:before="80" w:after="80"/>
            <w:ind w:right="90"/>
            <w:jc w:val="center"/>
          </w:pPr>
        </w:pPrChange>
      </w:pPr>
      <w:del w:id="2430" w:author="Vermouth" w:date="2021-10-10T04:07:00Z">
        <w:r w:rsidRPr="00B76598" w:rsidDel="00561E18">
          <w:rPr>
            <w:rFonts w:ascii="Times New Roman" w:hAnsi="Times New Roman" w:cs="Times New Roman"/>
            <w:i/>
            <w:iCs/>
            <w:sz w:val="26"/>
            <w:szCs w:val="26"/>
          </w:rPr>
          <w:delText>Hình 3.2</w:delText>
        </w:r>
        <w:r w:rsidR="00B76598" w:rsidDel="00561E18">
          <w:rPr>
            <w:rFonts w:ascii="Times New Roman" w:hAnsi="Times New Roman" w:cs="Times New Roman"/>
            <w:i/>
            <w:iCs/>
            <w:sz w:val="26"/>
            <w:szCs w:val="26"/>
          </w:rPr>
          <w:delText>7</w:delText>
        </w:r>
        <w:r w:rsidRPr="00B76598" w:rsidDel="00561E18">
          <w:rPr>
            <w:rFonts w:ascii="Times New Roman" w:hAnsi="Times New Roman" w:cs="Times New Roman"/>
            <w:i/>
            <w:iCs/>
            <w:sz w:val="26"/>
            <w:szCs w:val="26"/>
          </w:rPr>
          <w:delText xml:space="preserve"> Giao diện xác thực google</w:delText>
        </w:r>
      </w:del>
    </w:p>
    <w:p w14:paraId="2E3EBFC4" w14:textId="77777777" w:rsidR="008819A7" w:rsidRDefault="008819A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</w:p>
    <w:p w14:paraId="42099826" w14:textId="78D58B97" w:rsidR="00E03F45" w:rsidRDefault="00F37FF2" w:rsidP="00E03F4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noProof/>
        </w:rPr>
      </w:pPr>
      <w:ins w:id="2431" w:author="Vermouth" w:date="2021-10-10T04:08:00Z">
        <w:r>
          <w:rPr>
            <w:noProof/>
          </w:rPr>
          <w:pict w14:anchorId="2312A3C3">
            <v:shape id="_x0000_s2158" type="#_x0000_t202" style="position:absolute;margin-left:140.3pt;margin-top:120.3pt;width:172.5pt;height:.05pt;z-index:251687424;mso-position-horizontal-relative:text;mso-position-vertical-relative:text" stroked="f">
              <v:textbox style="mso-fit-shape-to-text:t" inset="0,0,0,0">
                <w:txbxContent>
                  <w:p w14:paraId="1D2147BC" w14:textId="5FDE06A2" w:rsidR="00561E18" w:rsidRPr="00561E18" w:rsidRDefault="00561E18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  <w:rPrChange w:id="2432" w:author="Vermouth" w:date="2021-10-10T04:08:00Z">
                          <w:rPr>
                            <w:noProof/>
                          </w:rPr>
                        </w:rPrChange>
                      </w:rPr>
                      <w:pPrChange w:id="2433" w:author="Vermouth" w:date="2021-10-10T04:08:00Z">
                        <w:pPr>
                          <w:tabs>
                            <w:tab w:val="left" w:pos="720"/>
                            <w:tab w:val="left" w:pos="1440"/>
                            <w:tab w:val="left" w:pos="2160"/>
                            <w:tab w:val="left" w:pos="2880"/>
                            <w:tab w:val="left" w:pos="3600"/>
                            <w:tab w:val="left" w:pos="4320"/>
                            <w:tab w:val="left" w:pos="5040"/>
                            <w:tab w:val="left" w:pos="5760"/>
                            <w:tab w:val="left" w:pos="6480"/>
                            <w:tab w:val="left" w:pos="7200"/>
                            <w:tab w:val="left" w:pos="7956"/>
                          </w:tabs>
                          <w:spacing w:before="80" w:after="80"/>
                          <w:ind w:right="90"/>
                        </w:pPr>
                      </w:pPrChange>
                    </w:pPr>
                    <w:bookmarkStart w:id="2434" w:name="_Toc84753669"/>
                    <w:proofErr w:type="spellStart"/>
                    <w:ins w:id="2435" w:author="Vermouth" w:date="2021-10-10T04:08:00Z"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36" w:author="Vermouth" w:date="2021-10-10T04:08:00Z">
                            <w:rPr>
                              <w:i/>
                              <w:iCs/>
                            </w:rPr>
                          </w:rPrChange>
                        </w:rPr>
                        <w:t>Hình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37" w:author="Vermouth" w:date="2021-10-10T04:08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ins w:id="2438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439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440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27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441" w:author="Vermouth" w:date="2021-10-10T04:08:00Z"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42" w:author="Vermouth" w:date="2021-10-10T04:08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43" w:author="Vermouth" w:date="2021-10-10T04:08:00Z">
                            <w:rPr>
                              <w:i/>
                              <w:iCs/>
                            </w:rPr>
                          </w:rPrChange>
                        </w:rPr>
                        <w:t>Đăng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44" w:author="Vermouth" w:date="2021-10-10T04:08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45" w:author="Vermouth" w:date="2021-10-10T04:08:00Z">
                            <w:rPr>
                              <w:i/>
                              <w:iCs/>
                            </w:rPr>
                          </w:rPrChange>
                        </w:rPr>
                        <w:t>nhập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46" w:author="Vermouth" w:date="2021-10-10T04:08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47" w:author="Vermouth" w:date="2021-10-10T04:08:00Z">
                            <w:rPr>
                              <w:i/>
                              <w:iCs/>
                            </w:rPr>
                          </w:rPrChange>
                        </w:rPr>
                        <w:t>với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48" w:author="Vermouth" w:date="2021-10-10T04:08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google</w:t>
                      </w:r>
                    </w:ins>
                    <w:bookmarkEnd w:id="2434"/>
                  </w:p>
                </w:txbxContent>
              </v:textbox>
              <w10:wrap type="topAndBottom"/>
            </v:shape>
          </w:pict>
        </w:r>
      </w:ins>
      <w:r w:rsidR="00E03F45">
        <w:rPr>
          <w:noProof/>
        </w:rPr>
        <w:drawing>
          <wp:anchor distT="0" distB="0" distL="114300" distR="114300" simplePos="0" relativeHeight="251644416" behindDoc="0" locked="0" layoutInCell="1" allowOverlap="1" wp14:anchorId="3C259370" wp14:editId="399C0F49">
            <wp:simplePos x="0" y="0"/>
            <wp:positionH relativeFrom="column">
              <wp:posOffset>1781810</wp:posOffset>
            </wp:positionH>
            <wp:positionV relativeFrom="paragraph">
              <wp:posOffset>708660</wp:posOffset>
            </wp:positionV>
            <wp:extent cx="2190750" cy="762000"/>
            <wp:effectExtent l="0" t="0" r="0" b="0"/>
            <wp:wrapTopAndBottom/>
            <wp:docPr id="197" name="Picture 19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Graphical user interface&#10;&#10;Description automatically generated with medium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3F45">
        <w:rPr>
          <w:rFonts w:ascii="Times New Roman" w:hAnsi="Times New Roman" w:cs="Times New Roman"/>
          <w:sz w:val="26"/>
          <w:szCs w:val="26"/>
        </w:rPr>
        <w:t>+</w:t>
      </w:r>
      <w:r w:rsidR="00E03F45">
        <w:rPr>
          <w:rFonts w:ascii="Times New Roman" w:hAnsi="Times New Roman" w:cs="Times New Roman"/>
          <w:sz w:val="26"/>
          <w:szCs w:val="26"/>
        </w:rPr>
        <w:tab/>
        <w:t xml:space="preserve">Sau </w:t>
      </w:r>
      <w:proofErr w:type="spellStart"/>
      <w:r w:rsidR="00E03F4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E03F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F4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E03F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F4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E03F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F4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E03F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F4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E03F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F4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E03F45">
        <w:rPr>
          <w:rFonts w:ascii="Times New Roman" w:hAnsi="Times New Roman" w:cs="Times New Roman"/>
          <w:sz w:val="26"/>
          <w:szCs w:val="26"/>
        </w:rPr>
        <w:t xml:space="preserve"> google, </w:t>
      </w:r>
      <w:proofErr w:type="spellStart"/>
      <w:r w:rsidR="00E03F4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="00E03F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F4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E03F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F4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E03F45">
        <w:rPr>
          <w:rFonts w:ascii="Times New Roman" w:hAnsi="Times New Roman" w:cs="Times New Roman"/>
          <w:sz w:val="26"/>
          <w:szCs w:val="26"/>
        </w:rPr>
        <w:t xml:space="preserve"> home, </w:t>
      </w:r>
      <w:proofErr w:type="spellStart"/>
      <w:r w:rsidR="00E03F45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="00E03F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F4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E03F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F4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E03F4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E03F4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E03F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F4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E03F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F4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E03F45">
        <w:rPr>
          <w:rFonts w:ascii="Times New Roman" w:hAnsi="Times New Roman" w:cs="Times New Roman"/>
          <w:sz w:val="26"/>
          <w:szCs w:val="26"/>
        </w:rPr>
        <w:t>:</w:t>
      </w:r>
      <w:r w:rsidR="00E03F45" w:rsidRPr="00E03F45">
        <w:rPr>
          <w:noProof/>
        </w:rPr>
        <w:t xml:space="preserve"> </w:t>
      </w:r>
    </w:p>
    <w:p w14:paraId="2D20065A" w14:textId="0570D940" w:rsidR="00E03F45" w:rsidRPr="00B76598" w:rsidDel="00561E18" w:rsidRDefault="00E03F45" w:rsidP="00881B2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jc w:val="center"/>
        <w:rPr>
          <w:del w:id="2449" w:author="Vermouth" w:date="2021-10-10T04:08:00Z"/>
          <w:rFonts w:ascii="Times New Roman" w:hAnsi="Times New Roman" w:cs="Times New Roman"/>
          <w:i/>
          <w:iCs/>
          <w:noProof/>
          <w:sz w:val="26"/>
          <w:szCs w:val="26"/>
        </w:rPr>
      </w:pPr>
      <w:del w:id="2450" w:author="Vermouth" w:date="2021-10-10T04:08:00Z">
        <w:r w:rsidRPr="00B76598" w:rsidDel="00561E18">
          <w:rPr>
            <w:rFonts w:ascii="Times New Roman" w:hAnsi="Times New Roman" w:cs="Times New Roman"/>
            <w:i/>
            <w:iCs/>
            <w:noProof/>
            <w:sz w:val="26"/>
            <w:szCs w:val="26"/>
          </w:rPr>
          <w:delText>Hình 3.</w:delText>
        </w:r>
        <w:r w:rsidR="00B76598" w:rsidDel="00561E18">
          <w:rPr>
            <w:rFonts w:ascii="Times New Roman" w:hAnsi="Times New Roman" w:cs="Times New Roman"/>
            <w:i/>
            <w:iCs/>
            <w:noProof/>
            <w:sz w:val="26"/>
            <w:szCs w:val="26"/>
          </w:rPr>
          <w:delText>28</w:delText>
        </w:r>
        <w:r w:rsidRPr="00B76598" w:rsidDel="00561E18">
          <w:rPr>
            <w:rFonts w:ascii="Times New Roman" w:hAnsi="Times New Roman" w:cs="Times New Roman"/>
            <w:i/>
            <w:iCs/>
            <w:noProof/>
            <w:sz w:val="26"/>
            <w:szCs w:val="26"/>
          </w:rPr>
          <w:delText xml:space="preserve"> Đăng nhập với google</w:delText>
        </w:r>
      </w:del>
    </w:p>
    <w:p w14:paraId="164A35C5" w14:textId="37FD7AF1" w:rsidR="00E03F45" w:rsidRDefault="00E03F45" w:rsidP="00E03F4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noProof/>
        </w:rPr>
      </w:pPr>
    </w:p>
    <w:p w14:paraId="3078C1EE" w14:textId="6CF2D55A" w:rsidR="00AD7596" w:rsidRDefault="00AD7596" w:rsidP="00257EDD">
      <w:pPr>
        <w:pStyle w:val="Heading3"/>
        <w:numPr>
          <w:ilvl w:val="0"/>
          <w:numId w:val="26"/>
        </w:numPr>
        <w:spacing w:line="360" w:lineRule="auto"/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</w:pPr>
      <w:bookmarkStart w:id="2451" w:name="_Toc84748379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Trang chi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tiết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sản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phẩm</w:t>
      </w:r>
      <w:proofErr w:type="spellEnd"/>
      <w:r w:rsidRPr="008F0AF7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:</w:t>
      </w:r>
      <w:bookmarkEnd w:id="2451"/>
    </w:p>
    <w:p w14:paraId="1262481E" w14:textId="291A8296" w:rsidR="00E03F45" w:rsidRDefault="00F37FF2" w:rsidP="00257EDD">
      <w:pPr>
        <w:pStyle w:val="ListParagraph"/>
        <w:numPr>
          <w:ilvl w:val="0"/>
          <w:numId w:val="24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  <w:ins w:id="2452" w:author="Vermouth" w:date="2021-10-10T04:09:00Z">
        <w:r>
          <w:rPr>
            <w:noProof/>
          </w:rPr>
          <w:pict w14:anchorId="2B10B940">
            <v:shape id="_x0000_s2161" type="#_x0000_t202" style="position:absolute;left:0;text-align:left;margin-left:71.65pt;margin-top:632pt;width:338.65pt;height:.05pt;z-index:251690496;mso-position-horizontal-relative:text;mso-position-vertical-relative:text" stroked="f">
              <v:textbox style="mso-fit-shape-to-text:t" inset="0,0,0,0">
                <w:txbxContent>
                  <w:p w14:paraId="3B9F9C0D" w14:textId="531EBB8F" w:rsidR="00561E18" w:rsidRPr="00561E18" w:rsidRDefault="00561E18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  <w:rPrChange w:id="2453" w:author="Vermouth" w:date="2021-10-10T04:09:00Z">
                          <w:rPr>
                            <w:noProof/>
                            <w:sz w:val="26"/>
                            <w:szCs w:val="26"/>
                          </w:rPr>
                        </w:rPrChange>
                      </w:rPr>
                      <w:pPrChange w:id="2454" w:author="Vermouth" w:date="2021-10-10T04:09:00Z">
                        <w:pPr>
                          <w:pStyle w:val="ListParagraph"/>
                          <w:numPr>
                            <w:numId w:val="24"/>
                          </w:numPr>
                          <w:tabs>
                            <w:tab w:val="left" w:pos="720"/>
                            <w:tab w:val="left" w:pos="1440"/>
                            <w:tab w:val="left" w:pos="2160"/>
                            <w:tab w:val="left" w:pos="2880"/>
                            <w:tab w:val="left" w:pos="3600"/>
                            <w:tab w:val="left" w:pos="4320"/>
                            <w:tab w:val="left" w:pos="5040"/>
                            <w:tab w:val="left" w:pos="5760"/>
                            <w:tab w:val="left" w:pos="6480"/>
                            <w:tab w:val="left" w:pos="7200"/>
                            <w:tab w:val="left" w:pos="7956"/>
                          </w:tabs>
                          <w:spacing w:before="80" w:after="80"/>
                          <w:ind w:right="90" w:hanging="360"/>
                        </w:pPr>
                      </w:pPrChange>
                    </w:pPr>
                    <w:bookmarkStart w:id="2455" w:name="_Toc84753670"/>
                    <w:proofErr w:type="spellStart"/>
                    <w:ins w:id="2456" w:author="Vermouth" w:date="2021-10-10T04:09:00Z"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57" w:author="Vermouth" w:date="2021-10-10T04:09:00Z">
                            <w:rPr>
                              <w:i/>
                              <w:iCs/>
                            </w:rPr>
                          </w:rPrChange>
                        </w:rPr>
                        <w:t>Hình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58" w:author="Vermouth" w:date="2021-10-10T04:09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ins w:id="2459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460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461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28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462" w:author="Vermouth" w:date="2021-10-10T04:09:00Z"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63" w:author="Vermouth" w:date="2021-10-10T04:09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Giao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64" w:author="Vermouth" w:date="2021-10-10T04:09:00Z">
                            <w:rPr>
                              <w:i/>
                              <w:iCs/>
                            </w:rPr>
                          </w:rPrChange>
                        </w:rPr>
                        <w:t>diện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65" w:author="Vermouth" w:date="2021-10-10T04:09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66" w:author="Vermouth" w:date="2021-10-10T04:09:00Z">
                            <w:rPr>
                              <w:i/>
                              <w:iCs/>
                            </w:rPr>
                          </w:rPrChange>
                        </w:rPr>
                        <w:t>trang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67" w:author="Vermouth" w:date="2021-10-10T04:09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chi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68" w:author="Vermouth" w:date="2021-10-10T04:09:00Z">
                            <w:rPr>
                              <w:i/>
                              <w:iCs/>
                            </w:rPr>
                          </w:rPrChange>
                        </w:rPr>
                        <w:t>tiết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69" w:author="Vermouth" w:date="2021-10-10T04:09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–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70" w:author="Vermouth" w:date="2021-10-10T04:09:00Z">
                            <w:rPr>
                              <w:i/>
                              <w:iCs/>
                            </w:rPr>
                          </w:rPrChange>
                        </w:rPr>
                        <w:t>Đánh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71" w:author="Vermouth" w:date="2021-10-10T04:09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72" w:author="Vermouth" w:date="2021-10-10T04:09:00Z">
                            <w:rPr>
                              <w:i/>
                              <w:iCs/>
                            </w:rPr>
                          </w:rPrChange>
                        </w:rPr>
                        <w:t>giá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73" w:author="Vermouth" w:date="2021-10-10T04:09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,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74" w:author="Vermouth" w:date="2021-10-10T04:09:00Z">
                            <w:rPr>
                              <w:i/>
                              <w:iCs/>
                            </w:rPr>
                          </w:rPrChange>
                        </w:rPr>
                        <w:t>bình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75" w:author="Vermouth" w:date="2021-10-10T04:09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76" w:author="Vermouth" w:date="2021-10-10T04:09:00Z">
                            <w:rPr>
                              <w:i/>
                              <w:iCs/>
                            </w:rPr>
                          </w:rPrChange>
                        </w:rPr>
                        <w:t>luận</w:t>
                      </w:r>
                    </w:ins>
                    <w:bookmarkEnd w:id="2455"/>
                    <w:proofErr w:type="spellEnd"/>
                  </w:p>
                </w:txbxContent>
              </v:textbox>
              <w10:wrap type="topAndBottom"/>
            </v:shape>
          </w:pict>
        </w:r>
      </w:ins>
      <w:r w:rsidR="00561E18" w:rsidRPr="00B76598">
        <w:rPr>
          <w:noProof/>
          <w:sz w:val="26"/>
          <w:szCs w:val="26"/>
        </w:rPr>
        <w:drawing>
          <wp:anchor distT="0" distB="0" distL="114300" distR="114300" simplePos="0" relativeHeight="251651584" behindDoc="0" locked="0" layoutInCell="1" allowOverlap="1" wp14:anchorId="5EE182A6" wp14:editId="33033BF0">
            <wp:simplePos x="0" y="0"/>
            <wp:positionH relativeFrom="column">
              <wp:posOffset>909955</wp:posOffset>
            </wp:positionH>
            <wp:positionV relativeFrom="paragraph">
              <wp:posOffset>5934710</wp:posOffset>
            </wp:positionV>
            <wp:extent cx="4300855" cy="2034540"/>
            <wp:effectExtent l="0" t="0" r="0" b="0"/>
            <wp:wrapTopAndBottom/>
            <wp:docPr id="202" name="Picture 20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Graphical user interfac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855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ins w:id="2477" w:author="Vermouth" w:date="2021-10-10T04:09:00Z">
        <w:r>
          <w:rPr>
            <w:noProof/>
          </w:rPr>
          <w:pict w14:anchorId="60149765">
            <v:shape id="_x0000_s2160" type="#_x0000_t202" style="position:absolute;left:0;text-align:left;margin-left:80.3pt;margin-top:415.3pt;width:330pt;height:.05pt;z-index:251689472;mso-position-horizontal-relative:text;mso-position-vertical-relative:text" stroked="f">
              <v:textbox style="mso-fit-shape-to-text:t" inset="0,0,0,0">
                <w:txbxContent>
                  <w:p w14:paraId="1100E47F" w14:textId="343561FF" w:rsidR="00561E18" w:rsidRPr="00561E18" w:rsidRDefault="00561E18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i w:val="0"/>
                        <w:iCs w:val="0"/>
                        <w:noProof/>
                        <w:sz w:val="26"/>
                        <w:szCs w:val="26"/>
                        <w:rPrChange w:id="2478" w:author="Vermouth" w:date="2021-10-10T04:09:00Z">
                          <w:rPr>
                            <w:i/>
                            <w:iCs/>
                            <w:noProof/>
                            <w:sz w:val="26"/>
                            <w:szCs w:val="26"/>
                          </w:rPr>
                        </w:rPrChange>
                      </w:rPr>
                      <w:pPrChange w:id="2479" w:author="Vermouth" w:date="2021-10-10T04:09:00Z">
                        <w:pPr>
                          <w:pStyle w:val="ListParagraph"/>
                          <w:numPr>
                            <w:numId w:val="24"/>
                          </w:numPr>
                          <w:tabs>
                            <w:tab w:val="left" w:pos="720"/>
                            <w:tab w:val="left" w:pos="1440"/>
                            <w:tab w:val="left" w:pos="2160"/>
                            <w:tab w:val="left" w:pos="2880"/>
                            <w:tab w:val="left" w:pos="3600"/>
                            <w:tab w:val="left" w:pos="4320"/>
                            <w:tab w:val="left" w:pos="5040"/>
                            <w:tab w:val="left" w:pos="5760"/>
                            <w:tab w:val="left" w:pos="6480"/>
                            <w:tab w:val="left" w:pos="7200"/>
                            <w:tab w:val="left" w:pos="7956"/>
                          </w:tabs>
                          <w:spacing w:before="80" w:after="80"/>
                          <w:ind w:right="90" w:hanging="360"/>
                        </w:pPr>
                      </w:pPrChange>
                    </w:pPr>
                    <w:bookmarkStart w:id="2480" w:name="_Toc84753671"/>
                    <w:proofErr w:type="spellStart"/>
                    <w:ins w:id="2481" w:author="Vermouth" w:date="2021-10-10T04:09:00Z"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82" w:author="Vermouth" w:date="2021-10-10T04:09:00Z">
                            <w:rPr>
                              <w:i/>
                              <w:iCs/>
                            </w:rPr>
                          </w:rPrChange>
                        </w:rPr>
                        <w:t>Hình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83" w:author="Vermouth" w:date="2021-10-10T04:09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ins w:id="2484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485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486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29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487" w:author="Vermouth" w:date="2021-10-10T04:09:00Z"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88" w:author="Vermouth" w:date="2021-10-10T04:09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Giao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89" w:author="Vermouth" w:date="2021-10-10T04:09:00Z">
                            <w:rPr>
                              <w:i/>
                              <w:iCs/>
                            </w:rPr>
                          </w:rPrChange>
                        </w:rPr>
                        <w:t>diện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90" w:author="Vermouth" w:date="2021-10-10T04:09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91" w:author="Vermouth" w:date="2021-10-10T04:09:00Z">
                            <w:rPr>
                              <w:i/>
                              <w:iCs/>
                            </w:rPr>
                          </w:rPrChange>
                        </w:rPr>
                        <w:t>trang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92" w:author="Vermouth" w:date="2021-10-10T04:09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chi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93" w:author="Vermouth" w:date="2021-10-10T04:09:00Z">
                            <w:rPr>
                              <w:i/>
                              <w:iCs/>
                            </w:rPr>
                          </w:rPrChange>
                        </w:rPr>
                        <w:t>tiết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94" w:author="Vermouth" w:date="2021-10-10T04:09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–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95" w:author="Vermouth" w:date="2021-10-10T04:09:00Z">
                            <w:rPr>
                              <w:i/>
                              <w:iCs/>
                            </w:rPr>
                          </w:rPrChange>
                        </w:rPr>
                        <w:t>Mô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96" w:author="Vermouth" w:date="2021-10-10T04:09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497" w:author="Vermouth" w:date="2021-10-10T04:09:00Z">
                            <w:rPr>
                              <w:i/>
                              <w:iCs/>
                            </w:rPr>
                          </w:rPrChange>
                        </w:rPr>
                        <w:t>tả</w:t>
                      </w:r>
                    </w:ins>
                    <w:bookmarkEnd w:id="2480"/>
                    <w:proofErr w:type="spellEnd"/>
                  </w:p>
                </w:txbxContent>
              </v:textbox>
              <w10:wrap type="topAndBottom"/>
            </v:shape>
          </w:pict>
        </w:r>
      </w:ins>
      <w:r w:rsidR="00561E18" w:rsidRPr="00B76598">
        <w:rPr>
          <w:i/>
          <w:iCs/>
          <w:noProof/>
          <w:sz w:val="26"/>
          <w:szCs w:val="26"/>
        </w:rPr>
        <w:drawing>
          <wp:anchor distT="0" distB="0" distL="114300" distR="114300" simplePos="0" relativeHeight="251638272" behindDoc="0" locked="0" layoutInCell="1" allowOverlap="1" wp14:anchorId="646DE8F5" wp14:editId="1E1F268E">
            <wp:simplePos x="0" y="0"/>
            <wp:positionH relativeFrom="column">
              <wp:posOffset>1019810</wp:posOffset>
            </wp:positionH>
            <wp:positionV relativeFrom="paragraph">
              <wp:posOffset>3222625</wp:posOffset>
            </wp:positionV>
            <wp:extent cx="4191000" cy="1994535"/>
            <wp:effectExtent l="0" t="0" r="0" b="0"/>
            <wp:wrapTopAndBottom/>
            <wp:docPr id="201" name="Picture 2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text,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ins w:id="2498" w:author="Vermouth" w:date="2021-10-10T04:08:00Z">
        <w:r>
          <w:rPr>
            <w:noProof/>
          </w:rPr>
          <w:pict w14:anchorId="08DDE90D">
            <v:shape id="_x0000_s2159" type="#_x0000_t202" style="position:absolute;left:0;text-align:left;margin-left:76.3pt;margin-top:195.2pt;width:329.8pt;height:.05pt;z-index:251688448;mso-position-horizontal-relative:text;mso-position-vertical-relative:text" stroked="f">
              <v:textbox style="mso-fit-shape-to-text:t" inset="0,0,0,0">
                <w:txbxContent>
                  <w:p w14:paraId="44423FE2" w14:textId="0D2AF9E1" w:rsidR="00561E18" w:rsidRPr="00561E18" w:rsidRDefault="00561E18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  <w:rPrChange w:id="2499" w:author="Vermouth" w:date="2021-10-10T04:08:00Z">
                          <w:rPr>
                            <w:noProof/>
                          </w:rPr>
                        </w:rPrChange>
                      </w:rPr>
                      <w:pPrChange w:id="2500" w:author="Vermouth" w:date="2021-10-10T04:08:00Z">
                        <w:pPr>
                          <w:pStyle w:val="ListParagraph"/>
                          <w:numPr>
                            <w:numId w:val="24"/>
                          </w:numPr>
                          <w:tabs>
                            <w:tab w:val="left" w:pos="720"/>
                            <w:tab w:val="left" w:pos="1440"/>
                            <w:tab w:val="left" w:pos="2160"/>
                            <w:tab w:val="left" w:pos="2880"/>
                            <w:tab w:val="left" w:pos="3600"/>
                            <w:tab w:val="left" w:pos="4320"/>
                            <w:tab w:val="left" w:pos="5040"/>
                            <w:tab w:val="left" w:pos="5760"/>
                            <w:tab w:val="left" w:pos="6480"/>
                            <w:tab w:val="left" w:pos="7200"/>
                            <w:tab w:val="left" w:pos="7956"/>
                          </w:tabs>
                          <w:spacing w:before="80" w:after="80"/>
                          <w:ind w:right="90" w:hanging="360"/>
                        </w:pPr>
                      </w:pPrChange>
                    </w:pPr>
                    <w:bookmarkStart w:id="2501" w:name="_Toc84753672"/>
                    <w:proofErr w:type="spellStart"/>
                    <w:ins w:id="2502" w:author="Vermouth" w:date="2021-10-10T04:08:00Z"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503" w:author="Vermouth" w:date="2021-10-10T04:08:00Z">
                            <w:rPr>
                              <w:i/>
                              <w:iCs/>
                            </w:rPr>
                          </w:rPrChange>
                        </w:rPr>
                        <w:t>Hình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504" w:author="Vermouth" w:date="2021-10-10T04:08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ins w:id="2505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506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507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30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508" w:author="Vermouth" w:date="2021-10-10T04:08:00Z"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509" w:author="Vermouth" w:date="2021-10-10T04:08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Giao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510" w:author="Vermouth" w:date="2021-10-10T04:08:00Z">
                            <w:rPr>
                              <w:i/>
                              <w:iCs/>
                            </w:rPr>
                          </w:rPrChange>
                        </w:rPr>
                        <w:t>diện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511" w:author="Vermouth" w:date="2021-10-10T04:08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512" w:author="Vermouth" w:date="2021-10-10T04:08:00Z">
                            <w:rPr>
                              <w:i/>
                              <w:iCs/>
                            </w:rPr>
                          </w:rPrChange>
                        </w:rPr>
                        <w:t>trang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513" w:author="Vermouth" w:date="2021-10-10T04:08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chi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514" w:author="Vermouth" w:date="2021-10-10T04:08:00Z">
                            <w:rPr>
                              <w:i/>
                              <w:iCs/>
                            </w:rPr>
                          </w:rPrChange>
                        </w:rPr>
                        <w:t>tiết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515" w:author="Vermouth" w:date="2021-10-10T04:08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–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516" w:author="Vermouth" w:date="2021-10-10T04:08:00Z">
                            <w:rPr>
                              <w:i/>
                              <w:iCs/>
                            </w:rPr>
                          </w:rPrChange>
                        </w:rPr>
                        <w:t>Sản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517" w:author="Vermouth" w:date="2021-10-10T04:08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518" w:author="Vermouth" w:date="2021-10-10T04:08:00Z">
                            <w:rPr>
                              <w:i/>
                              <w:iCs/>
                            </w:rPr>
                          </w:rPrChange>
                        </w:rPr>
                        <w:t>phẩm</w:t>
                      </w:r>
                    </w:ins>
                    <w:bookmarkEnd w:id="2501"/>
                    <w:proofErr w:type="spellEnd"/>
                  </w:p>
                </w:txbxContent>
              </v:textbox>
              <w10:wrap type="topAndBottom"/>
            </v:shape>
          </w:pict>
        </w:r>
      </w:ins>
      <w:r w:rsidR="008819A7">
        <w:rPr>
          <w:noProof/>
        </w:rPr>
        <w:drawing>
          <wp:anchor distT="0" distB="0" distL="114300" distR="114300" simplePos="0" relativeHeight="251643392" behindDoc="0" locked="0" layoutInCell="1" allowOverlap="1" wp14:anchorId="43D365FB" wp14:editId="2C16CA30">
            <wp:simplePos x="0" y="0"/>
            <wp:positionH relativeFrom="column">
              <wp:posOffset>969010</wp:posOffset>
            </wp:positionH>
            <wp:positionV relativeFrom="paragraph">
              <wp:posOffset>433070</wp:posOffset>
            </wp:positionV>
            <wp:extent cx="4188460" cy="1988820"/>
            <wp:effectExtent l="0" t="0" r="0" b="0"/>
            <wp:wrapTopAndBottom/>
            <wp:docPr id="200" name="Picture 2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Graphical user interface, applicatio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7596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="00AD759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AD7596">
        <w:rPr>
          <w:rFonts w:ascii="Times New Roman" w:hAnsi="Times New Roman" w:cs="Times New Roman"/>
          <w:sz w:val="26"/>
          <w:szCs w:val="26"/>
        </w:rPr>
        <w:t>:</w:t>
      </w:r>
    </w:p>
    <w:p w14:paraId="4A463EDB" w14:textId="7B7CBD82" w:rsidR="00B764D6" w:rsidRPr="00B76598" w:rsidRDefault="00B764D6" w:rsidP="006F102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del w:id="2519" w:author="Vermouth" w:date="2021-10-10T04:08:00Z">
        <w:r w:rsidRPr="00B76598" w:rsidDel="00561E18">
          <w:rPr>
            <w:rFonts w:ascii="Times New Roman" w:hAnsi="Times New Roman" w:cs="Times New Roman"/>
            <w:i/>
            <w:iCs/>
            <w:sz w:val="26"/>
            <w:szCs w:val="26"/>
          </w:rPr>
          <w:lastRenderedPageBreak/>
          <w:delText>Hình 3.</w:delText>
        </w:r>
        <w:r w:rsidR="00B76598" w:rsidDel="00561E18">
          <w:rPr>
            <w:rFonts w:ascii="Times New Roman" w:hAnsi="Times New Roman" w:cs="Times New Roman"/>
            <w:i/>
            <w:iCs/>
            <w:sz w:val="26"/>
            <w:szCs w:val="26"/>
          </w:rPr>
          <w:delText>29</w:delText>
        </w:r>
        <w:r w:rsidRPr="00B76598" w:rsidDel="00561E18">
          <w:rPr>
            <w:rFonts w:ascii="Times New Roman" w:hAnsi="Times New Roman" w:cs="Times New Roman"/>
            <w:i/>
            <w:iCs/>
            <w:sz w:val="26"/>
            <w:szCs w:val="26"/>
          </w:rPr>
          <w:delText xml:space="preserve"> Giao diện trang chi tiết – Sản phẩm</w:delText>
        </w:r>
      </w:del>
    </w:p>
    <w:p w14:paraId="2FD592A8" w14:textId="06FE5FAF" w:rsidR="00B764D6" w:rsidRPr="00B76598" w:rsidRDefault="00B764D6" w:rsidP="006F102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del w:id="2520" w:author="Vermouth" w:date="2021-10-10T04:08:00Z">
        <w:r w:rsidRPr="00B76598" w:rsidDel="00561E18">
          <w:rPr>
            <w:rFonts w:ascii="Times New Roman" w:hAnsi="Times New Roman" w:cs="Times New Roman"/>
            <w:i/>
            <w:iCs/>
            <w:sz w:val="26"/>
            <w:szCs w:val="26"/>
          </w:rPr>
          <w:delText>Hình 3.</w:delText>
        </w:r>
        <w:r w:rsidR="00B76598" w:rsidDel="00561E18">
          <w:rPr>
            <w:rFonts w:ascii="Times New Roman" w:hAnsi="Times New Roman" w:cs="Times New Roman"/>
            <w:i/>
            <w:iCs/>
            <w:sz w:val="26"/>
            <w:szCs w:val="26"/>
          </w:rPr>
          <w:delText>30</w:delText>
        </w:r>
        <w:r w:rsidRPr="00B76598" w:rsidDel="00561E18">
          <w:rPr>
            <w:rFonts w:ascii="Times New Roman" w:hAnsi="Times New Roman" w:cs="Times New Roman"/>
            <w:i/>
            <w:iCs/>
            <w:sz w:val="26"/>
            <w:szCs w:val="26"/>
          </w:rPr>
          <w:delText xml:space="preserve"> Giao diện trang chi tiết – Mô tả</w:delText>
        </w:r>
      </w:del>
    </w:p>
    <w:p w14:paraId="7C9A2D87" w14:textId="5DFA3F03" w:rsidR="00B764D6" w:rsidRPr="00B76598" w:rsidDel="00561E18" w:rsidRDefault="00B764D6" w:rsidP="00667E9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jc w:val="center"/>
        <w:rPr>
          <w:del w:id="2521" w:author="Vermouth" w:date="2021-10-10T04:09:00Z"/>
          <w:rFonts w:ascii="Times New Roman" w:hAnsi="Times New Roman" w:cs="Times New Roman"/>
          <w:i/>
          <w:iCs/>
          <w:sz w:val="26"/>
          <w:szCs w:val="26"/>
        </w:rPr>
      </w:pPr>
      <w:del w:id="2522" w:author="Vermouth" w:date="2021-10-10T04:09:00Z">
        <w:r w:rsidRPr="00B76598" w:rsidDel="00561E18">
          <w:rPr>
            <w:rFonts w:ascii="Times New Roman" w:hAnsi="Times New Roman" w:cs="Times New Roman"/>
            <w:i/>
            <w:iCs/>
            <w:sz w:val="26"/>
            <w:szCs w:val="26"/>
          </w:rPr>
          <w:delText>Hình 3.</w:delText>
        </w:r>
        <w:r w:rsidR="00B76598" w:rsidDel="00561E18">
          <w:rPr>
            <w:rFonts w:ascii="Times New Roman" w:hAnsi="Times New Roman" w:cs="Times New Roman"/>
            <w:i/>
            <w:iCs/>
            <w:sz w:val="26"/>
            <w:szCs w:val="26"/>
          </w:rPr>
          <w:delText>31</w:delText>
        </w:r>
        <w:r w:rsidRPr="00B76598" w:rsidDel="00561E18">
          <w:rPr>
            <w:rFonts w:ascii="Times New Roman" w:hAnsi="Times New Roman" w:cs="Times New Roman"/>
            <w:i/>
            <w:iCs/>
            <w:sz w:val="26"/>
            <w:szCs w:val="26"/>
          </w:rPr>
          <w:delText xml:space="preserve"> Giao diện trang chi tiết </w:delText>
        </w:r>
        <w:r w:rsidR="00667E9C" w:rsidRPr="00B76598" w:rsidDel="00561E18">
          <w:rPr>
            <w:rFonts w:ascii="Times New Roman" w:hAnsi="Times New Roman" w:cs="Times New Roman"/>
            <w:i/>
            <w:iCs/>
            <w:sz w:val="26"/>
            <w:szCs w:val="26"/>
          </w:rPr>
          <w:delText>–</w:delText>
        </w:r>
        <w:r w:rsidRPr="00B76598" w:rsidDel="00561E18">
          <w:rPr>
            <w:rFonts w:ascii="Times New Roman" w:hAnsi="Times New Roman" w:cs="Times New Roman"/>
            <w:i/>
            <w:iCs/>
            <w:sz w:val="26"/>
            <w:szCs w:val="26"/>
          </w:rPr>
          <w:delText xml:space="preserve"> </w:delText>
        </w:r>
        <w:r w:rsidR="00667E9C" w:rsidRPr="00B76598" w:rsidDel="00561E18">
          <w:rPr>
            <w:rFonts w:ascii="Times New Roman" w:hAnsi="Times New Roman" w:cs="Times New Roman"/>
            <w:i/>
            <w:iCs/>
            <w:sz w:val="26"/>
            <w:szCs w:val="26"/>
          </w:rPr>
          <w:delText>Đánh giá, bình luận</w:delText>
        </w:r>
      </w:del>
    </w:p>
    <w:p w14:paraId="678B9EEA" w14:textId="1C364C02" w:rsidR="00667E9C" w:rsidRDefault="00667E9C" w:rsidP="00257EDD">
      <w:pPr>
        <w:pStyle w:val="ListParagraph"/>
        <w:numPr>
          <w:ilvl w:val="0"/>
          <w:numId w:val="24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4F136D02" w14:textId="3B60A893" w:rsidR="00667E9C" w:rsidRPr="003F5096" w:rsidDel="00561E18" w:rsidRDefault="00667E9C" w:rsidP="003F509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del w:id="2523" w:author="Vermouth" w:date="2021-10-10T04:09:00Z"/>
          <w:rFonts w:ascii="Times New Roman" w:hAnsi="Times New Roman" w:cs="Times New Roman"/>
          <w:sz w:val="26"/>
          <w:szCs w:val="26"/>
        </w:rPr>
      </w:pPr>
      <w:r w:rsidRPr="003F5096">
        <w:rPr>
          <w:rFonts w:ascii="Times New Roman" w:hAnsi="Times New Roman" w:cs="Times New Roman"/>
          <w:sz w:val="26"/>
          <w:szCs w:val="26"/>
        </w:rPr>
        <w:t>-</w:t>
      </w:r>
      <w:r w:rsidRPr="003F5096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chọn</w:t>
      </w:r>
      <w:proofErr w:type="spellEnd"/>
    </w:p>
    <w:p w14:paraId="198BB1FB" w14:textId="681F4DC6" w:rsidR="00667E9C" w:rsidRPr="003F5096" w:rsidDel="00561E18" w:rsidRDefault="00667E9C" w:rsidP="003F509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del w:id="2524" w:author="Vermouth" w:date="2021-10-10T04:09:00Z"/>
          <w:rFonts w:ascii="Times New Roman" w:hAnsi="Times New Roman" w:cs="Times New Roman"/>
          <w:sz w:val="26"/>
          <w:szCs w:val="26"/>
        </w:rPr>
      </w:pPr>
    </w:p>
    <w:p w14:paraId="3499A334" w14:textId="28EFB10F" w:rsidR="00667E9C" w:rsidRPr="003F5096" w:rsidDel="00561E18" w:rsidRDefault="00667E9C" w:rsidP="003F509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del w:id="2525" w:author="Vermouth" w:date="2021-10-10T04:09:00Z"/>
          <w:rFonts w:ascii="Times New Roman" w:hAnsi="Times New Roman" w:cs="Times New Roman"/>
          <w:sz w:val="26"/>
          <w:szCs w:val="26"/>
        </w:rPr>
      </w:pPr>
    </w:p>
    <w:p w14:paraId="2B8DE339" w14:textId="23CBD294" w:rsidR="008819A7" w:rsidRPr="003F5096" w:rsidDel="00561E18" w:rsidRDefault="008819A7" w:rsidP="003F509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del w:id="2526" w:author="Vermouth" w:date="2021-10-10T04:09:00Z"/>
          <w:rFonts w:ascii="Times New Roman" w:hAnsi="Times New Roman" w:cs="Times New Roman"/>
          <w:sz w:val="26"/>
          <w:szCs w:val="26"/>
        </w:rPr>
      </w:pPr>
    </w:p>
    <w:p w14:paraId="6DD765E0" w14:textId="0BB92FCA" w:rsidR="008819A7" w:rsidRPr="003F5096" w:rsidRDefault="008819A7" w:rsidP="003F509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</w:p>
    <w:p w14:paraId="1952DF72" w14:textId="2ABA11B6" w:rsidR="00667E9C" w:rsidRPr="003F5096" w:rsidRDefault="00F37FF2" w:rsidP="003F509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  <w:ins w:id="2527" w:author="Vermouth" w:date="2021-10-10T04:10:00Z">
        <w:r>
          <w:rPr>
            <w:noProof/>
          </w:rPr>
          <w:pict w14:anchorId="3B6ECBE9">
            <v:shape id="_x0000_s2162" type="#_x0000_t202" style="position:absolute;margin-left:64.1pt;margin-top:207.4pt;width:325.25pt;height:.05pt;z-index:251691520;mso-position-horizontal-relative:text;mso-position-vertical-relative:text" stroked="f">
              <v:textbox style="mso-fit-shape-to-text:t" inset="0,0,0,0">
                <w:txbxContent>
                  <w:p w14:paraId="24918E20" w14:textId="07B4C63C" w:rsidR="00561E18" w:rsidRPr="00561E18" w:rsidRDefault="00561E18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  <w:rPrChange w:id="2528" w:author="Vermouth" w:date="2021-10-10T04:10:00Z">
                          <w:rPr>
                            <w:rFonts w:ascii="Times New Roman" w:hAnsi="Times New Roman" w:cs="Times New Roman"/>
                            <w:noProof/>
                            <w:sz w:val="26"/>
                            <w:szCs w:val="26"/>
                          </w:rPr>
                        </w:rPrChange>
                      </w:rPr>
                      <w:pPrChange w:id="2529" w:author="Vermouth" w:date="2021-10-10T04:10:00Z">
                        <w:pPr>
                          <w:tabs>
                            <w:tab w:val="left" w:pos="720"/>
                            <w:tab w:val="left" w:pos="1440"/>
                            <w:tab w:val="left" w:pos="2160"/>
                            <w:tab w:val="left" w:pos="2880"/>
                            <w:tab w:val="left" w:pos="3600"/>
                            <w:tab w:val="left" w:pos="4320"/>
                            <w:tab w:val="left" w:pos="5040"/>
                            <w:tab w:val="left" w:pos="5760"/>
                            <w:tab w:val="left" w:pos="6480"/>
                            <w:tab w:val="left" w:pos="7200"/>
                            <w:tab w:val="left" w:pos="7956"/>
                          </w:tabs>
                          <w:spacing w:before="80" w:after="80"/>
                          <w:ind w:right="90"/>
                        </w:pPr>
                      </w:pPrChange>
                    </w:pPr>
                    <w:bookmarkStart w:id="2530" w:name="_Toc84753673"/>
                    <w:proofErr w:type="spellStart"/>
                    <w:ins w:id="2531" w:author="Vermouth" w:date="2021-10-10T04:10:00Z"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532" w:author="Vermouth" w:date="2021-10-10T04:10:00Z">
                            <w:rPr>
                              <w:i/>
                              <w:iCs/>
                            </w:rPr>
                          </w:rPrChange>
                        </w:rPr>
                        <w:t>Hình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533" w:author="Vermouth" w:date="2021-10-10T04:10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ins w:id="2534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535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536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31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537" w:author="Vermouth" w:date="2021-10-10T04:10:00Z"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538" w:author="Vermouth" w:date="2021-10-10T04:10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Mua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539" w:author="Vermouth" w:date="2021-10-10T04:10:00Z">
                            <w:rPr>
                              <w:i/>
                              <w:iCs/>
                            </w:rPr>
                          </w:rPrChange>
                        </w:rPr>
                        <w:t>sản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540" w:author="Vermouth" w:date="2021-10-10T04:10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541" w:author="Vermouth" w:date="2021-10-10T04:10:00Z">
                            <w:rPr>
                              <w:i/>
                              <w:iCs/>
                            </w:rPr>
                          </w:rPrChange>
                        </w:rPr>
                        <w:t>phẩm</w:t>
                      </w:r>
                    </w:ins>
                    <w:bookmarkEnd w:id="2530"/>
                    <w:proofErr w:type="spellEnd"/>
                  </w:p>
                </w:txbxContent>
              </v:textbox>
              <w10:wrap type="topAndBottom"/>
            </v:shape>
          </w:pict>
        </w:r>
      </w:ins>
      <w:r w:rsidR="008819A7" w:rsidRPr="003F5096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09600" behindDoc="0" locked="0" layoutInCell="1" allowOverlap="1" wp14:anchorId="562015E5" wp14:editId="01575A8C">
            <wp:simplePos x="0" y="0"/>
            <wp:positionH relativeFrom="column">
              <wp:posOffset>814070</wp:posOffset>
            </wp:positionH>
            <wp:positionV relativeFrom="paragraph">
              <wp:posOffset>412750</wp:posOffset>
            </wp:positionV>
            <wp:extent cx="4130997" cy="2164080"/>
            <wp:effectExtent l="0" t="0" r="0" b="0"/>
            <wp:wrapTopAndBottom/>
            <wp:docPr id="204" name="Picture 204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Graphical user interface, application, PowerPoin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997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7E9C" w:rsidRPr="003F5096">
        <w:rPr>
          <w:rFonts w:ascii="Times New Roman" w:hAnsi="Times New Roman" w:cs="Times New Roman"/>
          <w:sz w:val="26"/>
          <w:szCs w:val="26"/>
        </w:rPr>
        <w:t>-</w:t>
      </w:r>
      <w:r w:rsidR="00667E9C" w:rsidRPr="003F5096">
        <w:rPr>
          <w:rFonts w:ascii="Times New Roman" w:hAnsi="Times New Roman" w:cs="Times New Roman"/>
          <w:sz w:val="26"/>
          <w:szCs w:val="26"/>
        </w:rPr>
        <w:tab/>
        <w:t xml:space="preserve">Mua </w:t>
      </w:r>
      <w:proofErr w:type="spellStart"/>
      <w:r w:rsidR="00667E9C" w:rsidRPr="003F5096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667E9C"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7E9C" w:rsidRPr="003F5096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667E9C" w:rsidRPr="003F5096">
        <w:rPr>
          <w:rFonts w:ascii="Times New Roman" w:hAnsi="Times New Roman" w:cs="Times New Roman"/>
          <w:sz w:val="26"/>
          <w:szCs w:val="26"/>
        </w:rPr>
        <w:t>:</w:t>
      </w:r>
    </w:p>
    <w:p w14:paraId="20450200" w14:textId="38C38A30" w:rsidR="00667E9C" w:rsidRPr="00B76598" w:rsidDel="00561E18" w:rsidRDefault="00667E9C" w:rsidP="003F509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jc w:val="center"/>
        <w:rPr>
          <w:del w:id="2542" w:author="Vermouth" w:date="2021-10-10T04:10:00Z"/>
          <w:rFonts w:ascii="Times New Roman" w:hAnsi="Times New Roman" w:cs="Times New Roman"/>
          <w:i/>
          <w:iCs/>
          <w:sz w:val="26"/>
          <w:szCs w:val="26"/>
        </w:rPr>
      </w:pPr>
      <w:del w:id="2543" w:author="Vermouth" w:date="2021-10-10T04:10:00Z">
        <w:r w:rsidRPr="00B76598" w:rsidDel="00561E18">
          <w:rPr>
            <w:rFonts w:ascii="Times New Roman" w:hAnsi="Times New Roman" w:cs="Times New Roman"/>
            <w:i/>
            <w:iCs/>
            <w:sz w:val="26"/>
            <w:szCs w:val="26"/>
          </w:rPr>
          <w:delText>Hình 3.</w:delText>
        </w:r>
        <w:r w:rsidR="00B76598" w:rsidDel="00561E18">
          <w:rPr>
            <w:rFonts w:ascii="Times New Roman" w:hAnsi="Times New Roman" w:cs="Times New Roman"/>
            <w:i/>
            <w:iCs/>
            <w:sz w:val="26"/>
            <w:szCs w:val="26"/>
          </w:rPr>
          <w:delText>32</w:delText>
        </w:r>
        <w:r w:rsidRPr="00B76598" w:rsidDel="00561E18">
          <w:rPr>
            <w:rFonts w:ascii="Times New Roman" w:hAnsi="Times New Roman" w:cs="Times New Roman"/>
            <w:i/>
            <w:iCs/>
            <w:sz w:val="26"/>
            <w:szCs w:val="26"/>
          </w:rPr>
          <w:delText xml:space="preserve"> Mua sản phẩm</w:delText>
        </w:r>
      </w:del>
    </w:p>
    <w:p w14:paraId="3FFE54AC" w14:textId="77777777" w:rsidR="00667E9C" w:rsidRPr="003F5096" w:rsidRDefault="00667E9C" w:rsidP="003F509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</w:p>
    <w:p w14:paraId="0C45799D" w14:textId="781EF4EA" w:rsidR="00667E9C" w:rsidRPr="003F5096" w:rsidRDefault="00667E9C" w:rsidP="00257EDD">
      <w:pPr>
        <w:pStyle w:val="Heading3"/>
        <w:numPr>
          <w:ilvl w:val="0"/>
          <w:numId w:val="27"/>
        </w:numPr>
        <w:spacing w:line="360" w:lineRule="auto"/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</w:pPr>
      <w:bookmarkStart w:id="2544" w:name="_Toc84748380"/>
      <w:r w:rsidRPr="003F5096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Trang </w:t>
      </w:r>
      <w:proofErr w:type="spellStart"/>
      <w:r w:rsidRPr="003F5096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giỏ</w:t>
      </w:r>
      <w:proofErr w:type="spellEnd"/>
      <w:r w:rsidRPr="003F5096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 w:rsidRPr="003F5096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hàng</w:t>
      </w:r>
      <w:proofErr w:type="spellEnd"/>
      <w:r w:rsidRPr="003F5096"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:</w:t>
      </w:r>
      <w:bookmarkEnd w:id="2544"/>
    </w:p>
    <w:p w14:paraId="1AA7567C" w14:textId="7461B820" w:rsidR="00675380" w:rsidRPr="003F5096" w:rsidRDefault="00F37FF2" w:rsidP="00257EDD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ins w:id="2545" w:author="Vermouth" w:date="2021-10-10T04:10:00Z">
        <w:r>
          <w:rPr>
            <w:noProof/>
          </w:rPr>
          <w:pict w14:anchorId="43E1F7CE">
            <v:shape id="_x0000_s2163" type="#_x0000_t202" style="position:absolute;left:0;text-align:left;margin-left:55.7pt;margin-top:246.75pt;width:370.2pt;height:.05pt;z-index:251692544;mso-position-horizontal-relative:text;mso-position-vertical-relative:text" stroked="f">
              <v:textbox style="mso-fit-shape-to-text:t" inset="0,0,0,0">
                <w:txbxContent>
                  <w:p w14:paraId="4EEC72B3" w14:textId="1F942C3C" w:rsidR="00561E18" w:rsidRPr="00561E18" w:rsidRDefault="00561E18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  <w:rPrChange w:id="2546" w:author="Vermouth" w:date="2021-10-10T04:11:00Z">
                          <w:rPr>
                            <w:rFonts w:ascii="Times New Roman" w:hAnsi="Times New Roman" w:cs="Times New Roman"/>
                            <w:noProof/>
                            <w:sz w:val="26"/>
                            <w:szCs w:val="26"/>
                          </w:rPr>
                        </w:rPrChange>
                      </w:rPr>
                      <w:pPrChange w:id="2547" w:author="Vermouth" w:date="2021-10-10T04:11:00Z">
                        <w:pPr>
                          <w:pStyle w:val="ListParagraph"/>
                          <w:numPr>
                            <w:numId w:val="24"/>
                          </w:numPr>
                          <w:ind w:hanging="360"/>
                        </w:pPr>
                      </w:pPrChange>
                    </w:pPr>
                    <w:bookmarkStart w:id="2548" w:name="_Toc84753674"/>
                    <w:proofErr w:type="spellStart"/>
                    <w:ins w:id="2549" w:author="Vermouth" w:date="2021-10-10T04:10:00Z"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550" w:author="Vermouth" w:date="2021-10-10T04:11:00Z">
                            <w:rPr>
                              <w:i/>
                              <w:iCs/>
                            </w:rPr>
                          </w:rPrChange>
                        </w:rPr>
                        <w:t>Hình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551" w:author="Vermouth" w:date="2021-10-10T04:11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ins w:id="2552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553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554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32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555" w:author="Vermouth" w:date="2021-10-10T04:10:00Z"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556" w:author="Vermouth" w:date="2021-10-10T04:11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Trang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557" w:author="Vermouth" w:date="2021-10-10T04:11:00Z">
                            <w:rPr>
                              <w:i/>
                              <w:iCs/>
                            </w:rPr>
                          </w:rPrChange>
                        </w:rPr>
                        <w:t>giỏ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558" w:author="Vermouth" w:date="2021-10-10T04:11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559" w:author="Vermouth" w:date="2021-10-10T04:11:00Z">
                            <w:rPr>
                              <w:i/>
                              <w:iCs/>
                            </w:rPr>
                          </w:rPrChange>
                        </w:rPr>
                        <w:t>hàng</w:t>
                      </w:r>
                    </w:ins>
                    <w:bookmarkEnd w:id="2548"/>
                    <w:proofErr w:type="spellEnd"/>
                  </w:p>
                </w:txbxContent>
              </v:textbox>
              <w10:wrap type="topAndBottom"/>
            </v:shape>
          </w:pict>
        </w:r>
      </w:ins>
      <w:r w:rsidR="00675380" w:rsidRPr="003F5096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10624" behindDoc="0" locked="0" layoutInCell="1" allowOverlap="1" wp14:anchorId="4D6E8382" wp14:editId="0F396ECD">
            <wp:simplePos x="0" y="0"/>
            <wp:positionH relativeFrom="column">
              <wp:posOffset>707390</wp:posOffset>
            </wp:positionH>
            <wp:positionV relativeFrom="paragraph">
              <wp:posOffset>400050</wp:posOffset>
            </wp:positionV>
            <wp:extent cx="4701540" cy="2676525"/>
            <wp:effectExtent l="0" t="0" r="0" b="0"/>
            <wp:wrapTopAndBottom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5380" w:rsidRPr="003F5096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="00675380" w:rsidRPr="003F509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675380" w:rsidRPr="003F5096">
        <w:rPr>
          <w:rFonts w:ascii="Times New Roman" w:hAnsi="Times New Roman" w:cs="Times New Roman"/>
          <w:sz w:val="26"/>
          <w:szCs w:val="26"/>
        </w:rPr>
        <w:t>:</w:t>
      </w:r>
    </w:p>
    <w:p w14:paraId="728FEB1B" w14:textId="2BA7BDE8" w:rsidR="00D32203" w:rsidRPr="00E1352E" w:rsidDel="00561E18" w:rsidRDefault="00675380" w:rsidP="003F5096">
      <w:pPr>
        <w:jc w:val="center"/>
        <w:rPr>
          <w:del w:id="2560" w:author="Vermouth" w:date="2021-10-10T04:10:00Z"/>
          <w:rFonts w:ascii="Times New Roman" w:hAnsi="Times New Roman" w:cs="Times New Roman"/>
          <w:i/>
          <w:iCs/>
          <w:sz w:val="24"/>
          <w:szCs w:val="24"/>
        </w:rPr>
      </w:pPr>
      <w:del w:id="2561" w:author="Vermouth" w:date="2021-10-10T04:10:00Z">
        <w:r w:rsidRPr="00E1352E" w:rsidDel="00561E18">
          <w:rPr>
            <w:rFonts w:ascii="Times New Roman" w:hAnsi="Times New Roman" w:cs="Times New Roman"/>
            <w:i/>
            <w:iCs/>
            <w:sz w:val="24"/>
            <w:szCs w:val="24"/>
          </w:rPr>
          <w:delText>Hình 3.2.4 Trang giỏ hàng</w:delText>
        </w:r>
      </w:del>
    </w:p>
    <w:p w14:paraId="773F21CC" w14:textId="1FFE46C1" w:rsidR="00675380" w:rsidRPr="003F5096" w:rsidRDefault="00675380" w:rsidP="00257EDD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5096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78ED1C1F" w14:textId="2DC3A184" w:rsidR="00675380" w:rsidRPr="003F5096" w:rsidRDefault="00675380" w:rsidP="003F5096">
      <w:pPr>
        <w:rPr>
          <w:rFonts w:ascii="Times New Roman" w:hAnsi="Times New Roman" w:cs="Times New Roman"/>
          <w:sz w:val="26"/>
          <w:szCs w:val="26"/>
        </w:rPr>
      </w:pPr>
      <w:r w:rsidRPr="003F5096">
        <w:rPr>
          <w:rFonts w:ascii="Times New Roman" w:hAnsi="Times New Roman" w:cs="Times New Roman"/>
          <w:sz w:val="26"/>
          <w:szCs w:val="26"/>
        </w:rPr>
        <w:t>-</w:t>
      </w:r>
      <w:del w:id="2562" w:author="Vermouth" w:date="2021-10-10T08:39:00Z">
        <w:r w:rsidRPr="003F5096" w:rsidDel="00CF3233">
          <w:rPr>
            <w:rFonts w:ascii="Times New Roman" w:hAnsi="Times New Roman" w:cs="Times New Roman"/>
            <w:sz w:val="26"/>
            <w:szCs w:val="26"/>
          </w:rPr>
          <w:delText>L</w:delText>
        </w:r>
      </w:del>
      <w:ins w:id="2563" w:author="Vermouth" w:date="2021-10-10T08:39:00Z">
        <w:r w:rsidR="00CF3233">
          <w:rPr>
            <w:rFonts w:ascii="Times New Roman" w:hAnsi="Times New Roman" w:cs="Times New Roman"/>
            <w:sz w:val="26"/>
            <w:szCs w:val="26"/>
          </w:rPr>
          <w:tab/>
        </w:r>
        <w:proofErr w:type="spellStart"/>
        <w:r w:rsidR="00CF3233">
          <w:rPr>
            <w:rFonts w:ascii="Times New Roman" w:hAnsi="Times New Roman" w:cs="Times New Roman"/>
            <w:sz w:val="26"/>
            <w:szCs w:val="26"/>
          </w:rPr>
          <w:t>L</w:t>
        </w:r>
      </w:ins>
      <w:r w:rsidRPr="003F5096">
        <w:rPr>
          <w:rFonts w:ascii="Times New Roman" w:hAnsi="Times New Roman" w:cs="Times New Roman"/>
          <w:sz w:val="26"/>
          <w:szCs w:val="26"/>
        </w:rPr>
        <w:t>ấy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khánh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29A3B171" w14:textId="0623E964" w:rsidR="003F5096" w:rsidRPr="003F5096" w:rsidRDefault="003F5096" w:rsidP="003F5096">
      <w:pPr>
        <w:rPr>
          <w:rFonts w:ascii="Times New Roman" w:hAnsi="Times New Roman" w:cs="Times New Roman"/>
          <w:sz w:val="26"/>
          <w:szCs w:val="26"/>
        </w:rPr>
      </w:pPr>
      <w:r w:rsidRPr="003F5096">
        <w:rPr>
          <w:rFonts w:ascii="Times New Roman" w:hAnsi="Times New Roman" w:cs="Times New Roman"/>
          <w:sz w:val="26"/>
          <w:szCs w:val="26"/>
        </w:rPr>
        <w:t>-</w:t>
      </w:r>
      <w:r w:rsidRPr="003F5096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5096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F5096">
        <w:rPr>
          <w:rFonts w:ascii="Times New Roman" w:hAnsi="Times New Roman" w:cs="Times New Roman"/>
          <w:sz w:val="26"/>
          <w:szCs w:val="26"/>
        </w:rPr>
        <w:t>:</w:t>
      </w:r>
    </w:p>
    <w:p w14:paraId="56509C7E" w14:textId="483DAAB7" w:rsidR="003F5096" w:rsidRPr="00561E18" w:rsidRDefault="00561E18">
      <w:pPr>
        <w:pStyle w:val="Caption"/>
        <w:jc w:val="center"/>
        <w:rPr>
          <w:rFonts w:ascii="Times New Roman" w:hAnsi="Times New Roman" w:cs="Times New Roman"/>
          <w:i w:val="0"/>
          <w:iCs w:val="0"/>
          <w:sz w:val="26"/>
          <w:szCs w:val="26"/>
          <w:rPrChange w:id="2564" w:author="Vermouth" w:date="2021-10-10T04:11:00Z">
            <w:rPr>
              <w:rFonts w:ascii="Times New Roman" w:hAnsi="Times New Roman" w:cs="Times New Roman"/>
              <w:i/>
              <w:iCs/>
              <w:sz w:val="24"/>
              <w:szCs w:val="24"/>
            </w:rPr>
          </w:rPrChange>
        </w:rPr>
        <w:pPrChange w:id="2565" w:author="Vermouth" w:date="2021-10-10T04:11:00Z">
          <w:pPr>
            <w:jc w:val="center"/>
          </w:pPr>
        </w:pPrChange>
      </w:pPr>
      <w:bookmarkStart w:id="2566" w:name="_Toc84753675"/>
      <w:proofErr w:type="spellStart"/>
      <w:ins w:id="2567" w:author="Vermouth" w:date="2021-10-10T04:11:00Z">
        <w:r w:rsidRPr="00561E18">
          <w:rPr>
            <w:rFonts w:ascii="Times New Roman" w:hAnsi="Times New Roman" w:cs="Times New Roman"/>
            <w:color w:val="auto"/>
            <w:sz w:val="26"/>
            <w:szCs w:val="26"/>
            <w:rPrChange w:id="2568" w:author="Vermouth" w:date="2021-10-10T04:11:00Z">
              <w:rPr>
                <w:i/>
                <w:iCs/>
              </w:rPr>
            </w:rPrChange>
          </w:rPr>
          <w:lastRenderedPageBreak/>
          <w:t>Hình</w:t>
        </w:r>
        <w:proofErr w:type="spellEnd"/>
        <w:r w:rsidRPr="00561E18">
          <w:rPr>
            <w:rFonts w:ascii="Times New Roman" w:hAnsi="Times New Roman" w:cs="Times New Roman"/>
            <w:color w:val="auto"/>
            <w:sz w:val="26"/>
            <w:szCs w:val="26"/>
            <w:rPrChange w:id="2569" w:author="Vermouth" w:date="2021-10-10T04:11:00Z">
              <w:rPr>
                <w:i/>
                <w:iCs/>
              </w:rPr>
            </w:rPrChange>
          </w:rPr>
          <w:t xml:space="preserve"> </w:t>
        </w:r>
      </w:ins>
      <w:ins w:id="2570" w:author="Vermouth" w:date="2021-10-10T04:33:00Z">
        <w:r w:rsidR="005C2ECC">
          <w:rPr>
            <w:rFonts w:ascii="Times New Roman" w:hAnsi="Times New Roman" w:cs="Times New Roman"/>
            <w:color w:val="auto"/>
            <w:sz w:val="26"/>
            <w:szCs w:val="26"/>
          </w:rPr>
          <w:fldChar w:fldCharType="begin"/>
        </w:r>
        <w:r w:rsidR="005C2ECC">
          <w:rPr>
            <w:rFonts w:ascii="Times New Roman" w:hAnsi="Times New Roman" w:cs="Times New Roman"/>
            <w:color w:val="auto"/>
            <w:sz w:val="26"/>
            <w:szCs w:val="26"/>
          </w:rPr>
          <w:instrText xml:space="preserve"> STYLEREF 1 \s </w:instrText>
        </w:r>
      </w:ins>
      <w:r w:rsidR="005C2EC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5C2ECC">
        <w:rPr>
          <w:rFonts w:ascii="Times New Roman" w:hAnsi="Times New Roman" w:cs="Times New Roman"/>
          <w:noProof/>
          <w:color w:val="auto"/>
          <w:sz w:val="26"/>
          <w:szCs w:val="26"/>
        </w:rPr>
        <w:t>3</w:t>
      </w:r>
      <w:ins w:id="2571" w:author="Vermouth" w:date="2021-10-10T04:33:00Z">
        <w:r w:rsidR="005C2ECC">
          <w:rPr>
            <w:rFonts w:ascii="Times New Roman" w:hAnsi="Times New Roman" w:cs="Times New Roman"/>
            <w:color w:val="auto"/>
            <w:sz w:val="26"/>
            <w:szCs w:val="26"/>
          </w:rPr>
          <w:fldChar w:fldCharType="end"/>
        </w:r>
        <w:r w:rsidR="005C2ECC">
          <w:rPr>
            <w:rFonts w:ascii="Times New Roman" w:hAnsi="Times New Roman" w:cs="Times New Roman"/>
            <w:color w:val="auto"/>
            <w:sz w:val="26"/>
            <w:szCs w:val="26"/>
          </w:rPr>
          <w:t>.</w:t>
        </w:r>
        <w:r w:rsidR="005C2ECC">
          <w:rPr>
            <w:rFonts w:ascii="Times New Roman" w:hAnsi="Times New Roman" w:cs="Times New Roman"/>
            <w:color w:val="auto"/>
            <w:sz w:val="26"/>
            <w:szCs w:val="26"/>
          </w:rPr>
          <w:fldChar w:fldCharType="begin"/>
        </w:r>
        <w:r w:rsidR="005C2ECC">
          <w:rPr>
            <w:rFonts w:ascii="Times New Roman" w:hAnsi="Times New Roman" w:cs="Times New Roman"/>
            <w:color w:val="auto"/>
            <w:sz w:val="26"/>
            <w:szCs w:val="26"/>
          </w:rPr>
          <w:instrText xml:space="preserve"> SEQ Hình \* ARABIC \s 1 </w:instrText>
        </w:r>
      </w:ins>
      <w:r w:rsidR="005C2EC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ins w:id="2572" w:author="Vermouth" w:date="2021-10-10T04:33:00Z">
        <w:r w:rsidR="005C2ECC">
          <w:rPr>
            <w:rFonts w:ascii="Times New Roman" w:hAnsi="Times New Roman" w:cs="Times New Roman"/>
            <w:noProof/>
            <w:color w:val="auto"/>
            <w:sz w:val="26"/>
            <w:szCs w:val="26"/>
          </w:rPr>
          <w:t>33</w:t>
        </w:r>
        <w:r w:rsidR="005C2ECC">
          <w:rPr>
            <w:rFonts w:ascii="Times New Roman" w:hAnsi="Times New Roman" w:cs="Times New Roman"/>
            <w:color w:val="auto"/>
            <w:sz w:val="26"/>
            <w:szCs w:val="26"/>
          </w:rPr>
          <w:fldChar w:fldCharType="end"/>
        </w:r>
      </w:ins>
      <w:ins w:id="2573" w:author="Vermouth" w:date="2021-10-10T04:11:00Z">
        <w:r w:rsidRPr="00561E18">
          <w:rPr>
            <w:rFonts w:ascii="Times New Roman" w:hAnsi="Times New Roman" w:cs="Times New Roman"/>
            <w:color w:val="auto"/>
            <w:sz w:val="26"/>
            <w:szCs w:val="26"/>
            <w:rPrChange w:id="2574" w:author="Vermouth" w:date="2021-10-10T04:11:00Z">
              <w:rPr>
                <w:i/>
                <w:iCs/>
              </w:rPr>
            </w:rPrChange>
          </w:rPr>
          <w:t xml:space="preserve"> </w:t>
        </w:r>
        <w:proofErr w:type="spellStart"/>
        <w:r w:rsidRPr="00561E18">
          <w:rPr>
            <w:rFonts w:ascii="Times New Roman" w:hAnsi="Times New Roman" w:cs="Times New Roman"/>
            <w:color w:val="auto"/>
            <w:sz w:val="26"/>
            <w:szCs w:val="26"/>
            <w:rPrChange w:id="2575" w:author="Vermouth" w:date="2021-10-10T04:11:00Z">
              <w:rPr>
                <w:i/>
                <w:iCs/>
              </w:rPr>
            </w:rPrChange>
          </w:rPr>
          <w:t>Tăng</w:t>
        </w:r>
        <w:proofErr w:type="spellEnd"/>
        <w:r w:rsidRPr="00561E18">
          <w:rPr>
            <w:rFonts w:ascii="Times New Roman" w:hAnsi="Times New Roman" w:cs="Times New Roman"/>
            <w:color w:val="auto"/>
            <w:sz w:val="26"/>
            <w:szCs w:val="26"/>
            <w:rPrChange w:id="2576" w:author="Vermouth" w:date="2021-10-10T04:11:00Z">
              <w:rPr>
                <w:i/>
                <w:iCs/>
              </w:rPr>
            </w:rPrChange>
          </w:rPr>
          <w:t xml:space="preserve">, </w:t>
        </w:r>
        <w:proofErr w:type="spellStart"/>
        <w:r w:rsidRPr="00561E18">
          <w:rPr>
            <w:rFonts w:ascii="Times New Roman" w:hAnsi="Times New Roman" w:cs="Times New Roman"/>
            <w:color w:val="auto"/>
            <w:sz w:val="26"/>
            <w:szCs w:val="26"/>
            <w:rPrChange w:id="2577" w:author="Vermouth" w:date="2021-10-10T04:11:00Z">
              <w:rPr>
                <w:i/>
                <w:iCs/>
              </w:rPr>
            </w:rPrChange>
          </w:rPr>
          <w:t>giảm</w:t>
        </w:r>
        <w:proofErr w:type="spellEnd"/>
        <w:r w:rsidRPr="00561E18">
          <w:rPr>
            <w:rFonts w:ascii="Times New Roman" w:hAnsi="Times New Roman" w:cs="Times New Roman"/>
            <w:color w:val="auto"/>
            <w:sz w:val="26"/>
            <w:szCs w:val="26"/>
            <w:rPrChange w:id="2578" w:author="Vermouth" w:date="2021-10-10T04:11:00Z">
              <w:rPr>
                <w:i/>
                <w:iCs/>
              </w:rPr>
            </w:rPrChange>
          </w:rPr>
          <w:t xml:space="preserve"> </w:t>
        </w:r>
        <w:proofErr w:type="spellStart"/>
        <w:r w:rsidRPr="00561E18">
          <w:rPr>
            <w:rFonts w:ascii="Times New Roman" w:hAnsi="Times New Roman" w:cs="Times New Roman"/>
            <w:color w:val="auto"/>
            <w:sz w:val="26"/>
            <w:szCs w:val="26"/>
            <w:rPrChange w:id="2579" w:author="Vermouth" w:date="2021-10-10T04:11:00Z">
              <w:rPr>
                <w:i/>
                <w:iCs/>
              </w:rPr>
            </w:rPrChange>
          </w:rPr>
          <w:t>số</w:t>
        </w:r>
        <w:proofErr w:type="spellEnd"/>
        <w:r w:rsidRPr="00561E18">
          <w:rPr>
            <w:rFonts w:ascii="Times New Roman" w:hAnsi="Times New Roman" w:cs="Times New Roman"/>
            <w:color w:val="auto"/>
            <w:sz w:val="26"/>
            <w:szCs w:val="26"/>
            <w:rPrChange w:id="2580" w:author="Vermouth" w:date="2021-10-10T04:11:00Z">
              <w:rPr>
                <w:i/>
                <w:iCs/>
              </w:rPr>
            </w:rPrChange>
          </w:rPr>
          <w:t xml:space="preserve"> </w:t>
        </w:r>
        <w:proofErr w:type="spellStart"/>
        <w:r w:rsidRPr="00561E18">
          <w:rPr>
            <w:rFonts w:ascii="Times New Roman" w:hAnsi="Times New Roman" w:cs="Times New Roman"/>
            <w:color w:val="auto"/>
            <w:sz w:val="26"/>
            <w:szCs w:val="26"/>
            <w:rPrChange w:id="2581" w:author="Vermouth" w:date="2021-10-10T04:11:00Z">
              <w:rPr>
                <w:i/>
                <w:iCs/>
              </w:rPr>
            </w:rPrChange>
          </w:rPr>
          <w:t>lượng</w:t>
        </w:r>
      </w:ins>
      <w:proofErr w:type="spellEnd"/>
      <w:r w:rsidR="003F5096" w:rsidRPr="00561E18">
        <w:rPr>
          <w:rFonts w:ascii="Times New Roman" w:hAnsi="Times New Roman" w:cs="Times New Roman"/>
          <w:i w:val="0"/>
          <w:iCs w:val="0"/>
          <w:noProof/>
          <w:color w:val="auto"/>
          <w:sz w:val="26"/>
          <w:szCs w:val="26"/>
          <w:rPrChange w:id="2582" w:author="Vermouth" w:date="2021-10-10T04:11:00Z">
            <w:rPr>
              <w:rFonts w:ascii="Times New Roman" w:hAnsi="Times New Roman" w:cs="Times New Roman"/>
              <w:noProof/>
              <w:sz w:val="24"/>
              <w:szCs w:val="24"/>
            </w:rPr>
          </w:rPrChange>
        </w:rPr>
        <w:drawing>
          <wp:anchor distT="0" distB="0" distL="114300" distR="114300" simplePos="0" relativeHeight="251636224" behindDoc="0" locked="0" layoutInCell="1" allowOverlap="1" wp14:anchorId="7C9C9B01" wp14:editId="295C5BF5">
            <wp:simplePos x="0" y="0"/>
            <wp:positionH relativeFrom="column">
              <wp:posOffset>1012190</wp:posOffset>
            </wp:positionH>
            <wp:positionV relativeFrom="paragraph">
              <wp:posOffset>-6985</wp:posOffset>
            </wp:positionV>
            <wp:extent cx="3726180" cy="2382698"/>
            <wp:effectExtent l="0" t="0" r="0" b="0"/>
            <wp:wrapTopAndBottom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3826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566"/>
      <w:del w:id="2583" w:author="Vermouth" w:date="2021-10-10T04:11:00Z">
        <w:r w:rsidR="003F5096" w:rsidRPr="00561E18" w:rsidDel="00561E18">
          <w:rPr>
            <w:rFonts w:ascii="Times New Roman" w:hAnsi="Times New Roman" w:cs="Times New Roman"/>
            <w:color w:val="auto"/>
            <w:sz w:val="26"/>
            <w:szCs w:val="26"/>
            <w:rPrChange w:id="2584" w:author="Vermouth" w:date="2021-10-10T04:11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Hình 3.2.4</w:delText>
        </w:r>
      </w:del>
      <w:r w:rsidR="003F5096" w:rsidRPr="00561E18">
        <w:rPr>
          <w:rFonts w:ascii="Times New Roman" w:hAnsi="Times New Roman" w:cs="Times New Roman"/>
          <w:color w:val="auto"/>
          <w:sz w:val="26"/>
          <w:szCs w:val="26"/>
          <w:rPrChange w:id="2585" w:author="Vermouth" w:date="2021-10-10T04:11:00Z">
            <w:rPr>
              <w:rFonts w:ascii="Times New Roman" w:hAnsi="Times New Roman" w:cs="Times New Roman"/>
              <w:sz w:val="24"/>
              <w:szCs w:val="24"/>
            </w:rPr>
          </w:rPrChange>
        </w:rPr>
        <w:t xml:space="preserve"> </w:t>
      </w:r>
      <w:del w:id="2586" w:author="Vermouth" w:date="2021-10-10T04:11:00Z">
        <w:r w:rsidR="003F5096" w:rsidRPr="00561E18" w:rsidDel="00561E18">
          <w:rPr>
            <w:rFonts w:ascii="Times New Roman" w:hAnsi="Times New Roman" w:cs="Times New Roman"/>
            <w:color w:val="auto"/>
            <w:sz w:val="26"/>
            <w:szCs w:val="26"/>
            <w:rPrChange w:id="2587" w:author="Vermouth" w:date="2021-10-10T04:11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Tăng, giảm số lượng</w:delText>
        </w:r>
      </w:del>
    </w:p>
    <w:p w14:paraId="2ABD4D0D" w14:textId="22581CE0" w:rsidR="003F5096" w:rsidRPr="003F5096" w:rsidRDefault="00F37FF2" w:rsidP="00257ED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ins w:id="2588" w:author="Vermouth" w:date="2021-10-10T04:11:00Z">
        <w:r>
          <w:rPr>
            <w:noProof/>
          </w:rPr>
          <w:pict w14:anchorId="584B900A">
            <v:shape id="_x0000_s2164" type="#_x0000_t202" style="position:absolute;left:0;text-align:left;margin-left:70.7pt;margin-top:256.15pt;width:312pt;height:.05pt;z-index:251693568;mso-position-horizontal-relative:text;mso-position-vertical-relative:text" stroked="f">
              <v:textbox style="mso-fit-shape-to-text:t" inset="0,0,0,0">
                <w:txbxContent>
                  <w:p w14:paraId="65E1BBFA" w14:textId="20973F87" w:rsidR="00561E18" w:rsidRPr="00561E18" w:rsidRDefault="00561E18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  <w:rPrChange w:id="2589" w:author="Vermouth" w:date="2021-10-10T04:11:00Z">
                          <w:rPr>
                            <w:rFonts w:ascii="Times New Roman" w:hAnsi="Times New Roman" w:cs="Times New Roman"/>
                            <w:noProof/>
                            <w:sz w:val="26"/>
                            <w:szCs w:val="26"/>
                          </w:rPr>
                        </w:rPrChange>
                      </w:rPr>
                      <w:pPrChange w:id="2590" w:author="Vermouth" w:date="2021-10-10T04:11:00Z">
                        <w:pPr>
                          <w:pStyle w:val="ListParagraph"/>
                          <w:numPr>
                            <w:numId w:val="8"/>
                          </w:numPr>
                          <w:ind w:hanging="360"/>
                        </w:pPr>
                      </w:pPrChange>
                    </w:pPr>
                    <w:bookmarkStart w:id="2591" w:name="_Toc84753676"/>
                    <w:proofErr w:type="spellStart"/>
                    <w:ins w:id="2592" w:author="Vermouth" w:date="2021-10-10T04:11:00Z"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593" w:author="Vermouth" w:date="2021-10-10T04:11:00Z">
                            <w:rPr>
                              <w:i/>
                              <w:iCs/>
                            </w:rPr>
                          </w:rPrChange>
                        </w:rPr>
                        <w:t>Hình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594" w:author="Vermouth" w:date="2021-10-10T04:11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ins w:id="2595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596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597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34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598" w:author="Vermouth" w:date="2021-10-10T04:11:00Z"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599" w:author="Vermouth" w:date="2021-10-10T04:11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00" w:author="Vermouth" w:date="2021-10-10T04:11:00Z">
                            <w:rPr>
                              <w:i/>
                              <w:iCs/>
                            </w:rPr>
                          </w:rPrChange>
                        </w:rPr>
                        <w:t>Xóa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01" w:author="Vermouth" w:date="2021-10-10T04:11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02" w:author="Vermouth" w:date="2021-10-10T04:11:00Z">
                            <w:rPr>
                              <w:i/>
                              <w:iCs/>
                            </w:rPr>
                          </w:rPrChange>
                        </w:rPr>
                        <w:t>sản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03" w:author="Vermouth" w:date="2021-10-10T04:11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04" w:author="Vermouth" w:date="2021-10-10T04:11:00Z">
                            <w:rPr>
                              <w:i/>
                              <w:iCs/>
                            </w:rPr>
                          </w:rPrChange>
                        </w:rPr>
                        <w:t>phẩm</w:t>
                      </w:r>
                    </w:ins>
                    <w:bookmarkEnd w:id="2591"/>
                    <w:proofErr w:type="spellEnd"/>
                  </w:p>
                </w:txbxContent>
              </v:textbox>
              <w10:wrap type="topAndBottom"/>
            </v:shape>
          </w:pict>
        </w:r>
      </w:ins>
      <w:r w:rsidR="003F5096" w:rsidRPr="003F5096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11648" behindDoc="0" locked="0" layoutInCell="1" allowOverlap="1" wp14:anchorId="1F4E367C" wp14:editId="57408ECC">
            <wp:simplePos x="0" y="0"/>
            <wp:positionH relativeFrom="column">
              <wp:posOffset>897890</wp:posOffset>
            </wp:positionH>
            <wp:positionV relativeFrom="paragraph">
              <wp:posOffset>452755</wp:posOffset>
            </wp:positionV>
            <wp:extent cx="3962400" cy="2743421"/>
            <wp:effectExtent l="0" t="0" r="0" b="0"/>
            <wp:wrapTopAndBottom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7434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3F5096" w:rsidRPr="003F5096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3F5096"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5096" w:rsidRPr="003F5096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3F5096"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5096" w:rsidRPr="003F5096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3F5096" w:rsidRPr="003F5096">
        <w:rPr>
          <w:rFonts w:ascii="Times New Roman" w:hAnsi="Times New Roman" w:cs="Times New Roman"/>
          <w:sz w:val="26"/>
          <w:szCs w:val="26"/>
        </w:rPr>
        <w:t>:</w:t>
      </w:r>
    </w:p>
    <w:p w14:paraId="545338FA" w14:textId="3132D931" w:rsidR="00675380" w:rsidRPr="009F3013" w:rsidDel="00561E18" w:rsidRDefault="003F5096" w:rsidP="00CA28F9">
      <w:pPr>
        <w:jc w:val="center"/>
        <w:rPr>
          <w:del w:id="2605" w:author="Vermouth" w:date="2021-10-10T04:11:00Z"/>
          <w:rFonts w:ascii="Times New Roman" w:hAnsi="Times New Roman" w:cs="Times New Roman"/>
          <w:i/>
          <w:iCs/>
          <w:sz w:val="24"/>
          <w:szCs w:val="24"/>
        </w:rPr>
      </w:pPr>
      <w:del w:id="2606" w:author="Vermouth" w:date="2021-10-10T04:11:00Z">
        <w:r w:rsidRPr="009F3013" w:rsidDel="00561E18">
          <w:rPr>
            <w:rFonts w:ascii="Times New Roman" w:hAnsi="Times New Roman" w:cs="Times New Roman"/>
            <w:i/>
            <w:iCs/>
            <w:sz w:val="24"/>
            <w:szCs w:val="24"/>
          </w:rPr>
          <w:delText>Hình 3.2.4 Xóa sản phẩm</w:delText>
        </w:r>
      </w:del>
    </w:p>
    <w:p w14:paraId="4AB96276" w14:textId="43EB07E3" w:rsidR="003F5096" w:rsidRPr="003F5096" w:rsidRDefault="003F5096" w:rsidP="003F5096">
      <w:pPr>
        <w:rPr>
          <w:rFonts w:ascii="Times New Roman" w:hAnsi="Times New Roman" w:cs="Times New Roman"/>
          <w:sz w:val="26"/>
          <w:szCs w:val="26"/>
        </w:rPr>
      </w:pPr>
    </w:p>
    <w:p w14:paraId="27510928" w14:textId="47F8AAA8" w:rsidR="003F5096" w:rsidRPr="003F5096" w:rsidRDefault="00F37FF2" w:rsidP="003F5096">
      <w:pPr>
        <w:rPr>
          <w:rFonts w:ascii="Times New Roman" w:hAnsi="Times New Roman" w:cs="Times New Roman"/>
          <w:sz w:val="26"/>
          <w:szCs w:val="26"/>
        </w:rPr>
      </w:pPr>
      <w:ins w:id="2607" w:author="Vermouth" w:date="2021-10-10T04:11:00Z">
        <w:r>
          <w:rPr>
            <w:noProof/>
          </w:rPr>
          <w:pict w14:anchorId="4D98A356">
            <v:shape id="_x0000_s2165" type="#_x0000_t202" style="position:absolute;margin-left:108.5pt;margin-top:194.2pt;width:235.5pt;height:.05pt;z-index:251694592;mso-position-horizontal-relative:text;mso-position-vertical-relative:text" stroked="f">
              <v:textbox style="mso-fit-shape-to-text:t" inset="0,0,0,0">
                <w:txbxContent>
                  <w:p w14:paraId="73BF084F" w14:textId="2B6D524C" w:rsidR="00561E18" w:rsidRPr="00561E18" w:rsidRDefault="00561E18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  <w:rPrChange w:id="2608" w:author="Vermouth" w:date="2021-10-10T04:12:00Z">
                          <w:rPr>
                            <w:rFonts w:ascii="Times New Roman" w:hAnsi="Times New Roman" w:cs="Times New Roman"/>
                            <w:noProof/>
                            <w:sz w:val="26"/>
                            <w:szCs w:val="26"/>
                          </w:rPr>
                        </w:rPrChange>
                      </w:rPr>
                      <w:pPrChange w:id="2609" w:author="Vermouth" w:date="2021-10-10T04:12:00Z">
                        <w:pPr/>
                      </w:pPrChange>
                    </w:pPr>
                    <w:bookmarkStart w:id="2610" w:name="_Toc84753677"/>
                    <w:proofErr w:type="spellStart"/>
                    <w:ins w:id="2611" w:author="Vermouth" w:date="2021-10-10T04:11:00Z"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12" w:author="Vermouth" w:date="2021-10-10T04:12:00Z">
                            <w:rPr>
                              <w:i/>
                              <w:iCs/>
                            </w:rPr>
                          </w:rPrChange>
                        </w:rPr>
                        <w:t>Hình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13" w:author="Vermouth" w:date="2021-10-10T04:12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ins w:id="2614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615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616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35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617" w:author="Vermouth" w:date="2021-10-10T04:11:00Z"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18" w:author="Vermouth" w:date="2021-10-10T04:12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Kiểm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19" w:author="Vermouth" w:date="2021-10-10T04:12:00Z">
                            <w:rPr>
                              <w:i/>
                              <w:iCs/>
                            </w:rPr>
                          </w:rPrChange>
                        </w:rPr>
                        <w:t>tra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20" w:author="Vermouth" w:date="2021-10-10T04:12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21" w:author="Vermouth" w:date="2021-10-10T04:12:00Z">
                            <w:rPr>
                              <w:i/>
                              <w:iCs/>
                            </w:rPr>
                          </w:rPrChange>
                        </w:rPr>
                        <w:t>thông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22" w:author="Vermouth" w:date="2021-10-10T04:12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tin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23" w:author="Vermouth" w:date="2021-10-10T04:12:00Z">
                            <w:rPr>
                              <w:i/>
                              <w:iCs/>
                            </w:rPr>
                          </w:rPrChange>
                        </w:rPr>
                        <w:t>khách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24" w:author="Vermouth" w:date="2021-10-10T04:12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25" w:author="Vermouth" w:date="2021-10-10T04:12:00Z">
                            <w:rPr>
                              <w:i/>
                              <w:iCs/>
                            </w:rPr>
                          </w:rPrChange>
                        </w:rPr>
                        <w:t>hàng</w:t>
                      </w:r>
                    </w:ins>
                    <w:bookmarkEnd w:id="2610"/>
                    <w:proofErr w:type="spellEnd"/>
                  </w:p>
                </w:txbxContent>
              </v:textbox>
              <w10:wrap type="topAndBottom"/>
            </v:shape>
          </w:pict>
        </w:r>
      </w:ins>
      <w:r w:rsidR="003F5096" w:rsidRPr="003F5096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12672" behindDoc="0" locked="0" layoutInCell="1" allowOverlap="1" wp14:anchorId="6D924F53" wp14:editId="62B3008F">
            <wp:simplePos x="0" y="0"/>
            <wp:positionH relativeFrom="column">
              <wp:posOffset>1377950</wp:posOffset>
            </wp:positionH>
            <wp:positionV relativeFrom="paragraph">
              <wp:posOffset>412750</wp:posOffset>
            </wp:positionV>
            <wp:extent cx="2991091" cy="1996440"/>
            <wp:effectExtent l="0" t="0" r="0" b="0"/>
            <wp:wrapTopAndBottom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091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5096" w:rsidRPr="003F5096">
        <w:rPr>
          <w:rFonts w:ascii="Times New Roman" w:hAnsi="Times New Roman" w:cs="Times New Roman"/>
          <w:sz w:val="26"/>
          <w:szCs w:val="26"/>
        </w:rPr>
        <w:t>-</w:t>
      </w:r>
      <w:del w:id="2626" w:author="Vermouth" w:date="2021-10-10T08:41:00Z">
        <w:r w:rsidR="003F5096" w:rsidRPr="003F5096" w:rsidDel="00CF3233">
          <w:rPr>
            <w:rFonts w:ascii="Times New Roman" w:hAnsi="Times New Roman" w:cs="Times New Roman"/>
            <w:sz w:val="26"/>
            <w:szCs w:val="26"/>
          </w:rPr>
          <w:delText>K</w:delText>
        </w:r>
      </w:del>
      <w:ins w:id="2627" w:author="Vermouth" w:date="2021-10-10T08:41:00Z">
        <w:r w:rsidR="00CF3233">
          <w:rPr>
            <w:rFonts w:ascii="Times New Roman" w:hAnsi="Times New Roman" w:cs="Times New Roman"/>
            <w:sz w:val="26"/>
            <w:szCs w:val="26"/>
          </w:rPr>
          <w:tab/>
          <w:t>K</w:t>
        </w:r>
      </w:ins>
      <w:r w:rsidR="003F5096" w:rsidRPr="003F5096">
        <w:rPr>
          <w:rFonts w:ascii="Times New Roman" w:hAnsi="Times New Roman" w:cs="Times New Roman"/>
          <w:sz w:val="26"/>
          <w:szCs w:val="26"/>
        </w:rPr>
        <w:t xml:space="preserve">iểm </w:t>
      </w:r>
      <w:proofErr w:type="spellStart"/>
      <w:r w:rsidR="003F5096" w:rsidRPr="003F5096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3F5096"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5096" w:rsidRPr="003F509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3F5096" w:rsidRPr="003F509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3F5096" w:rsidRPr="003F5096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="003F5096"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5096" w:rsidRPr="003F5096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3F5096"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5096" w:rsidRPr="003F509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3F5096"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5096" w:rsidRPr="003F509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3F5096"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5096" w:rsidRPr="003F5096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="003F5096"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5096" w:rsidRPr="003F509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F5096" w:rsidRPr="003F5096">
        <w:rPr>
          <w:rFonts w:ascii="Times New Roman" w:hAnsi="Times New Roman" w:cs="Times New Roman"/>
          <w:sz w:val="26"/>
          <w:szCs w:val="26"/>
        </w:rPr>
        <w:t>:</w:t>
      </w:r>
    </w:p>
    <w:p w14:paraId="258F5C4F" w14:textId="1F07BC86" w:rsidR="003F5096" w:rsidRPr="007740E1" w:rsidDel="00561E18" w:rsidRDefault="003F5096" w:rsidP="003F5096">
      <w:pPr>
        <w:jc w:val="center"/>
        <w:rPr>
          <w:del w:id="2628" w:author="Vermouth" w:date="2021-10-10T04:11:00Z"/>
          <w:rFonts w:ascii="Times New Roman" w:hAnsi="Times New Roman" w:cs="Times New Roman"/>
          <w:i/>
          <w:iCs/>
          <w:sz w:val="24"/>
          <w:szCs w:val="24"/>
        </w:rPr>
      </w:pPr>
      <w:del w:id="2629" w:author="Vermouth" w:date="2021-10-10T04:11:00Z">
        <w:r w:rsidRPr="007740E1" w:rsidDel="00561E18">
          <w:rPr>
            <w:rFonts w:ascii="Times New Roman" w:hAnsi="Times New Roman" w:cs="Times New Roman"/>
            <w:i/>
            <w:iCs/>
            <w:sz w:val="24"/>
            <w:szCs w:val="24"/>
          </w:rPr>
          <w:lastRenderedPageBreak/>
          <w:delText>Hình 3.2.4 Kiểm tra thông tin khách hàng</w:delText>
        </w:r>
      </w:del>
    </w:p>
    <w:p w14:paraId="64AA10EE" w14:textId="77777777" w:rsidR="00667E9C" w:rsidRPr="003F5096" w:rsidRDefault="00667E9C" w:rsidP="003F5096">
      <w:pPr>
        <w:rPr>
          <w:rFonts w:ascii="Times New Roman" w:hAnsi="Times New Roman" w:cs="Times New Roman"/>
          <w:sz w:val="26"/>
          <w:szCs w:val="26"/>
        </w:rPr>
      </w:pPr>
    </w:p>
    <w:p w14:paraId="0445EB8D" w14:textId="6DD6FB75" w:rsidR="00667E9C" w:rsidRPr="003F5096" w:rsidRDefault="00F37FF2" w:rsidP="003F509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  <w:ins w:id="2630" w:author="Vermouth" w:date="2021-10-10T04:12:00Z">
        <w:r>
          <w:rPr>
            <w:noProof/>
          </w:rPr>
          <w:pict w14:anchorId="49182AC4">
            <v:shape id="_x0000_s2166" type="#_x0000_t202" style="position:absolute;margin-left:83.9pt;margin-top:227.3pt;width:285.6pt;height:.05pt;z-index:251695616;mso-position-horizontal-relative:text;mso-position-vertical-relative:text" stroked="f">
              <v:textbox style="mso-fit-shape-to-text:t" inset="0,0,0,0">
                <w:txbxContent>
                  <w:p w14:paraId="3F2D8E26" w14:textId="59A10CA8" w:rsidR="00561E18" w:rsidRPr="00561E18" w:rsidRDefault="00561E18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  <w:rPrChange w:id="2631" w:author="Vermouth" w:date="2021-10-10T04:12:00Z">
                          <w:rPr>
                            <w:rFonts w:ascii="Times New Roman" w:hAnsi="Times New Roman" w:cs="Times New Roman"/>
                            <w:noProof/>
                            <w:sz w:val="26"/>
                            <w:szCs w:val="26"/>
                          </w:rPr>
                        </w:rPrChange>
                      </w:rPr>
                      <w:pPrChange w:id="2632" w:author="Vermouth" w:date="2021-10-10T04:12:00Z">
                        <w:pPr>
                          <w:tabs>
                            <w:tab w:val="left" w:pos="720"/>
                            <w:tab w:val="left" w:pos="1440"/>
                            <w:tab w:val="left" w:pos="2160"/>
                            <w:tab w:val="left" w:pos="2880"/>
                            <w:tab w:val="left" w:pos="3600"/>
                            <w:tab w:val="left" w:pos="4320"/>
                            <w:tab w:val="left" w:pos="5040"/>
                            <w:tab w:val="left" w:pos="5760"/>
                            <w:tab w:val="left" w:pos="6480"/>
                            <w:tab w:val="left" w:pos="7200"/>
                            <w:tab w:val="left" w:pos="7956"/>
                          </w:tabs>
                          <w:spacing w:before="80" w:after="80"/>
                          <w:ind w:right="90"/>
                        </w:pPr>
                      </w:pPrChange>
                    </w:pPr>
                    <w:bookmarkStart w:id="2633" w:name="_Toc84753678"/>
                    <w:proofErr w:type="spellStart"/>
                    <w:ins w:id="2634" w:author="Vermouth" w:date="2021-10-10T04:12:00Z"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35" w:author="Vermouth" w:date="2021-10-10T04:12:00Z">
                            <w:rPr>
                              <w:i/>
                              <w:iCs/>
                            </w:rPr>
                          </w:rPrChange>
                        </w:rPr>
                        <w:t>Hình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36" w:author="Vermouth" w:date="2021-10-10T04:12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ins w:id="2637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638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639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36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640" w:author="Vermouth" w:date="2021-10-10T04:12:00Z"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41" w:author="Vermouth" w:date="2021-10-10T04:12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Thanh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42" w:author="Vermouth" w:date="2021-10-10T04:12:00Z">
                            <w:rPr>
                              <w:i/>
                              <w:iCs/>
                            </w:rPr>
                          </w:rPrChange>
                        </w:rPr>
                        <w:t>toán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43" w:author="Vermouth" w:date="2021-10-10T04:12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44" w:author="Vermouth" w:date="2021-10-10T04:12:00Z">
                            <w:rPr>
                              <w:i/>
                              <w:iCs/>
                            </w:rPr>
                          </w:rPrChange>
                        </w:rPr>
                        <w:t>giỏ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45" w:author="Vermouth" w:date="2021-10-10T04:12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46" w:author="Vermouth" w:date="2021-10-10T04:12:00Z">
                            <w:rPr>
                              <w:i/>
                              <w:iCs/>
                            </w:rPr>
                          </w:rPrChange>
                        </w:rPr>
                        <w:t>hàng</w:t>
                      </w:r>
                    </w:ins>
                    <w:bookmarkEnd w:id="2633"/>
                    <w:proofErr w:type="spellEnd"/>
                  </w:p>
                </w:txbxContent>
              </v:textbox>
              <w10:wrap type="topAndBottom"/>
            </v:shape>
          </w:pict>
        </w:r>
      </w:ins>
      <w:r w:rsidR="003F5096" w:rsidRPr="003F5096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17792" behindDoc="0" locked="0" layoutInCell="1" allowOverlap="1" wp14:anchorId="1C99C2A4" wp14:editId="08296B62">
            <wp:simplePos x="0" y="0"/>
            <wp:positionH relativeFrom="column">
              <wp:posOffset>1065530</wp:posOffset>
            </wp:positionH>
            <wp:positionV relativeFrom="paragraph">
              <wp:posOffset>374015</wp:posOffset>
            </wp:positionV>
            <wp:extent cx="3627120" cy="2455545"/>
            <wp:effectExtent l="0" t="0" r="0" b="0"/>
            <wp:wrapTopAndBottom/>
            <wp:docPr id="194" name="Picture 19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text, application, chat or text message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5096" w:rsidRPr="003F5096">
        <w:rPr>
          <w:rFonts w:ascii="Times New Roman" w:hAnsi="Times New Roman" w:cs="Times New Roman"/>
          <w:sz w:val="26"/>
          <w:szCs w:val="26"/>
        </w:rPr>
        <w:t>-</w:t>
      </w:r>
      <w:del w:id="2647" w:author="Vermouth" w:date="2021-10-10T08:41:00Z">
        <w:r w:rsidR="003F5096" w:rsidRPr="003F5096" w:rsidDel="00CF3233">
          <w:rPr>
            <w:rFonts w:ascii="Times New Roman" w:hAnsi="Times New Roman" w:cs="Times New Roman"/>
            <w:sz w:val="26"/>
            <w:szCs w:val="26"/>
          </w:rPr>
          <w:delText>T</w:delText>
        </w:r>
      </w:del>
      <w:ins w:id="2648" w:author="Vermouth" w:date="2021-10-10T08:41:00Z">
        <w:r w:rsidR="00CF3233">
          <w:rPr>
            <w:rFonts w:ascii="Times New Roman" w:hAnsi="Times New Roman" w:cs="Times New Roman"/>
            <w:sz w:val="26"/>
            <w:szCs w:val="26"/>
          </w:rPr>
          <w:tab/>
          <w:t>T</w:t>
        </w:r>
      </w:ins>
      <w:r w:rsidR="003F5096" w:rsidRPr="003F5096">
        <w:rPr>
          <w:rFonts w:ascii="Times New Roman" w:hAnsi="Times New Roman" w:cs="Times New Roman"/>
          <w:sz w:val="26"/>
          <w:szCs w:val="26"/>
        </w:rPr>
        <w:t xml:space="preserve">hanh </w:t>
      </w:r>
      <w:proofErr w:type="spellStart"/>
      <w:r w:rsidR="003F5096" w:rsidRPr="003F5096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3F5096"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5096" w:rsidRPr="003F5096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="003F5096" w:rsidRPr="003F50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5096" w:rsidRPr="003F509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F5096" w:rsidRPr="003F5096">
        <w:rPr>
          <w:rFonts w:ascii="Times New Roman" w:hAnsi="Times New Roman" w:cs="Times New Roman"/>
          <w:sz w:val="26"/>
          <w:szCs w:val="26"/>
        </w:rPr>
        <w:t>:</w:t>
      </w:r>
    </w:p>
    <w:p w14:paraId="2908FD67" w14:textId="020F7BA8" w:rsidR="003F5096" w:rsidRPr="00CA28F9" w:rsidRDefault="003F5096" w:rsidP="00BE793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del w:id="2649" w:author="Vermouth" w:date="2021-10-10T04:12:00Z">
        <w:r w:rsidRPr="00CA28F9" w:rsidDel="00561E18">
          <w:rPr>
            <w:rFonts w:ascii="Times New Roman" w:hAnsi="Times New Roman" w:cs="Times New Roman"/>
            <w:i/>
            <w:iCs/>
            <w:sz w:val="24"/>
            <w:szCs w:val="24"/>
          </w:rPr>
          <w:delText>Hình 3.2.4</w:delText>
        </w:r>
      </w:del>
      <w:r w:rsidRPr="00CA28F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del w:id="2650" w:author="Vermouth" w:date="2021-10-10T04:12:00Z">
        <w:r w:rsidRPr="00CA28F9" w:rsidDel="00561E18">
          <w:rPr>
            <w:rFonts w:ascii="Times New Roman" w:hAnsi="Times New Roman" w:cs="Times New Roman"/>
            <w:i/>
            <w:iCs/>
            <w:sz w:val="24"/>
            <w:szCs w:val="24"/>
          </w:rPr>
          <w:delText>Thanh toán giỏ hàng</w:delText>
        </w:r>
      </w:del>
    </w:p>
    <w:p w14:paraId="70FE84FE" w14:textId="59E6BDE8" w:rsidR="004F4BFF" w:rsidRDefault="00F37FF2" w:rsidP="004F4BFF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  <w:ins w:id="2651" w:author="Vermouth" w:date="2021-10-10T04:12:00Z">
        <w:r>
          <w:rPr>
            <w:noProof/>
          </w:rPr>
          <w:pict w14:anchorId="0A2EC538">
            <v:shape id="_x0000_s2167" type="#_x0000_t202" style="position:absolute;margin-left:125.3pt;margin-top:264.35pt;width:202.2pt;height:.05pt;z-index:251696640;mso-position-horizontal-relative:text;mso-position-vertical-relative:text" stroked="f">
              <v:textbox style="mso-fit-shape-to-text:t" inset="0,0,0,0">
                <w:txbxContent>
                  <w:p w14:paraId="3F50AE37" w14:textId="24B492AE" w:rsidR="00561E18" w:rsidRPr="00561E18" w:rsidRDefault="00561E18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  <w:rPrChange w:id="2652" w:author="Vermouth" w:date="2021-10-10T04:12:00Z">
                          <w:rPr>
                            <w:noProof/>
                          </w:rPr>
                        </w:rPrChange>
                      </w:rPr>
                      <w:pPrChange w:id="2653" w:author="Vermouth" w:date="2021-10-10T04:12:00Z">
                        <w:pPr>
                          <w:tabs>
                            <w:tab w:val="left" w:pos="720"/>
                            <w:tab w:val="left" w:pos="1440"/>
                            <w:tab w:val="left" w:pos="2160"/>
                            <w:tab w:val="left" w:pos="2880"/>
                            <w:tab w:val="left" w:pos="3600"/>
                            <w:tab w:val="left" w:pos="4320"/>
                            <w:tab w:val="left" w:pos="5040"/>
                            <w:tab w:val="left" w:pos="5760"/>
                            <w:tab w:val="left" w:pos="6480"/>
                            <w:tab w:val="left" w:pos="7200"/>
                            <w:tab w:val="left" w:pos="7956"/>
                          </w:tabs>
                          <w:spacing w:before="80" w:after="80"/>
                          <w:ind w:right="90"/>
                        </w:pPr>
                      </w:pPrChange>
                    </w:pPr>
                    <w:bookmarkStart w:id="2654" w:name="_Toc84753679"/>
                    <w:proofErr w:type="spellStart"/>
                    <w:ins w:id="2655" w:author="Vermouth" w:date="2021-10-10T04:12:00Z"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56" w:author="Vermouth" w:date="2021-10-10T04:12:00Z">
                            <w:rPr>
                              <w:i/>
                              <w:iCs/>
                            </w:rPr>
                          </w:rPrChange>
                        </w:rPr>
                        <w:t>Hình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57" w:author="Vermouth" w:date="2021-10-10T04:12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ins w:id="2658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659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660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37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661" w:author="Vermouth" w:date="2021-10-10T04:12:00Z"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62" w:author="Vermouth" w:date="2021-10-10T04:12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Thông </w:t>
                      </w:r>
                      <w:proofErr w:type="spellStart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63" w:author="Vermouth" w:date="2021-10-10T04:12:00Z">
                            <w:rPr>
                              <w:i/>
                              <w:iCs/>
                            </w:rPr>
                          </w:rPrChange>
                        </w:rPr>
                        <w:t>báo</w:t>
                      </w:r>
                      <w:proofErr w:type="spellEnd"/>
                      <w:r w:rsidRPr="00561E18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64" w:author="Vermouth" w:date="2021-10-10T04:12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qua email</w:t>
                      </w:r>
                    </w:ins>
                    <w:bookmarkEnd w:id="2654"/>
                  </w:p>
                </w:txbxContent>
              </v:textbox>
              <w10:wrap type="topAndBottom"/>
            </v:shape>
          </w:pict>
        </w:r>
      </w:ins>
      <w:r w:rsidR="001D61A3">
        <w:rPr>
          <w:noProof/>
        </w:rPr>
        <w:drawing>
          <wp:anchor distT="0" distB="0" distL="114300" distR="114300" simplePos="0" relativeHeight="251627008" behindDoc="0" locked="0" layoutInCell="1" allowOverlap="1" wp14:anchorId="0EEEB26F" wp14:editId="380944A0">
            <wp:simplePos x="0" y="0"/>
            <wp:positionH relativeFrom="column">
              <wp:posOffset>1591310</wp:posOffset>
            </wp:positionH>
            <wp:positionV relativeFrom="paragraph">
              <wp:posOffset>694055</wp:posOffset>
            </wp:positionV>
            <wp:extent cx="2568543" cy="2606040"/>
            <wp:effectExtent l="0" t="0" r="0" b="0"/>
            <wp:wrapTopAndBottom/>
            <wp:docPr id="198" name="Picture 1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543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4BFF">
        <w:rPr>
          <w:rFonts w:ascii="Times New Roman" w:hAnsi="Times New Roman" w:cs="Times New Roman"/>
          <w:sz w:val="26"/>
          <w:szCs w:val="26"/>
        </w:rPr>
        <w:t>-</w:t>
      </w:r>
      <w:del w:id="2665" w:author="Vermouth" w:date="2021-10-10T08:42:00Z">
        <w:r w:rsidR="004F4BFF" w:rsidDel="00CF3233">
          <w:rPr>
            <w:rFonts w:ascii="Times New Roman" w:hAnsi="Times New Roman" w:cs="Times New Roman"/>
            <w:sz w:val="26"/>
            <w:szCs w:val="26"/>
          </w:rPr>
          <w:delText>T</w:delText>
        </w:r>
      </w:del>
      <w:ins w:id="2666" w:author="Vermouth" w:date="2021-10-10T08:42:00Z">
        <w:r w:rsidR="00CF3233">
          <w:rPr>
            <w:rFonts w:ascii="Times New Roman" w:hAnsi="Times New Roman" w:cs="Times New Roman"/>
            <w:sz w:val="26"/>
            <w:szCs w:val="26"/>
          </w:rPr>
          <w:tab/>
        </w:r>
        <w:proofErr w:type="spellStart"/>
        <w:r w:rsidR="00CF3233">
          <w:rPr>
            <w:rFonts w:ascii="Times New Roman" w:hAnsi="Times New Roman" w:cs="Times New Roman"/>
            <w:sz w:val="26"/>
            <w:szCs w:val="26"/>
          </w:rPr>
          <w:t>T</w:t>
        </w:r>
      </w:ins>
      <w:r w:rsidR="004F4BFF">
        <w:rPr>
          <w:rFonts w:ascii="Times New Roman" w:hAnsi="Times New Roman" w:cs="Times New Roman"/>
          <w:sz w:val="26"/>
          <w:szCs w:val="26"/>
        </w:rPr>
        <w:t>ự</w:t>
      </w:r>
      <w:proofErr w:type="spellEnd"/>
      <w:r w:rsidR="004F4B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F4BFF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4F4B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F4BFF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4F4B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F4BF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4F4B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F4BFF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4F4B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61A3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="001D61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61A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1D61A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D61A3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="001D61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61A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1D61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61A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1D61A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1D61A3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1D61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61A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1D61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61A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1D61A3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1D61A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1D61A3">
        <w:rPr>
          <w:rFonts w:ascii="Times New Roman" w:hAnsi="Times New Roman" w:cs="Times New Roman"/>
          <w:sz w:val="26"/>
          <w:szCs w:val="26"/>
        </w:rPr>
        <w:t xml:space="preserve"> admin (</w:t>
      </w:r>
      <w:proofErr w:type="spellStart"/>
      <w:r w:rsidR="001D61A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1D61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61A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1D61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61A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1D61A3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="001D61A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1D61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61A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1D61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61A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1D61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61A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1D61A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D61A3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1D61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61A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1D61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61A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1D61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61A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1D61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61A3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="001D61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61A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1D61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61A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1D61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61A3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1D61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61A3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1D61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61A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1D61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61A3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="001D61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61A3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="001D61A3">
        <w:rPr>
          <w:rFonts w:ascii="Times New Roman" w:hAnsi="Times New Roman" w:cs="Times New Roman"/>
          <w:sz w:val="26"/>
          <w:szCs w:val="26"/>
        </w:rPr>
        <w:t>.</w:t>
      </w:r>
    </w:p>
    <w:p w14:paraId="242BA694" w14:textId="2FF0D15B" w:rsidR="001D61A3" w:rsidRPr="00E21DE7" w:rsidRDefault="001D61A3" w:rsidP="001D61A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del w:id="2667" w:author="Vermouth" w:date="2021-10-10T04:12:00Z">
        <w:r w:rsidRPr="00E21DE7" w:rsidDel="00561E18">
          <w:rPr>
            <w:rFonts w:ascii="Times New Roman" w:hAnsi="Times New Roman" w:cs="Times New Roman"/>
            <w:i/>
            <w:iCs/>
            <w:sz w:val="24"/>
            <w:szCs w:val="24"/>
          </w:rPr>
          <w:delText>Hình 3.2.4</w:delText>
        </w:r>
      </w:del>
      <w:r w:rsidRPr="00E21DE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del w:id="2668" w:author="Vermouth" w:date="2021-10-10T04:12:00Z">
        <w:r w:rsidRPr="00E21DE7" w:rsidDel="00561E18">
          <w:rPr>
            <w:rFonts w:ascii="Times New Roman" w:hAnsi="Times New Roman" w:cs="Times New Roman"/>
            <w:i/>
            <w:iCs/>
            <w:sz w:val="24"/>
            <w:szCs w:val="24"/>
          </w:rPr>
          <w:delText>Thông báo qua email</w:delText>
        </w:r>
      </w:del>
    </w:p>
    <w:p w14:paraId="21ACE4A6" w14:textId="00CC8096" w:rsidR="001D61A3" w:rsidRDefault="001D61A3" w:rsidP="004F4BFF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</w:p>
    <w:p w14:paraId="406DAA86" w14:textId="4A339AB7" w:rsidR="001D61A3" w:rsidRDefault="001D61A3" w:rsidP="004F4BFF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</w:p>
    <w:p w14:paraId="38C34116" w14:textId="35A4C455" w:rsidR="001D61A3" w:rsidRDefault="001D61A3" w:rsidP="004F4BFF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</w:p>
    <w:p w14:paraId="2FBBFA67" w14:textId="77777777" w:rsidR="001D61A3" w:rsidRPr="004F4BFF" w:rsidRDefault="001D61A3" w:rsidP="004F4BFF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</w:p>
    <w:p w14:paraId="011FE9A7" w14:textId="10DE7E35" w:rsidR="004A0604" w:rsidRDefault="004F4BFF" w:rsidP="004A0604">
      <w:pPr>
        <w:pStyle w:val="Heading3"/>
        <w:numPr>
          <w:ilvl w:val="0"/>
          <w:numId w:val="28"/>
        </w:numPr>
        <w:spacing w:line="360" w:lineRule="auto"/>
        <w:rPr>
          <w:ins w:id="2669" w:author="Vermouth" w:date="2021-10-10T04:15:00Z"/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</w:pPr>
      <w:bookmarkStart w:id="2670" w:name="_Toc84748381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Giao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diện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và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chức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năng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phía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admin (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người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quản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lý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):</w:t>
      </w:r>
      <w:bookmarkEnd w:id="2670"/>
    </w:p>
    <w:p w14:paraId="429C731F" w14:textId="77777777" w:rsidR="004A0604" w:rsidRPr="004A0604" w:rsidRDefault="004A0604">
      <w:pPr>
        <w:rPr>
          <w:rPrChange w:id="2671" w:author="Vermouth" w:date="2021-10-10T04:15:00Z">
            <w:rPr>
              <w:rStyle w:val="Hyperlink"/>
              <w:rFonts w:ascii="Times New Roman" w:hAnsi="Times New Roman" w:cs="Times New Roman"/>
              <w:color w:val="1F3763" w:themeColor="accent1" w:themeShade="7F"/>
              <w:sz w:val="26"/>
              <w:szCs w:val="26"/>
              <w:u w:val="none"/>
            </w:rPr>
          </w:rPrChange>
        </w:rPr>
        <w:pPrChange w:id="2672" w:author="Vermouth" w:date="2021-10-10T04:15:00Z">
          <w:pPr>
            <w:pStyle w:val="Heading3"/>
            <w:numPr>
              <w:numId w:val="28"/>
            </w:numPr>
            <w:spacing w:line="360" w:lineRule="auto"/>
            <w:ind w:hanging="360"/>
          </w:pPr>
        </w:pPrChange>
      </w:pPr>
    </w:p>
    <w:p w14:paraId="4833EAEF" w14:textId="2F77ABF3" w:rsidR="001D61A3" w:rsidRPr="007B4037" w:rsidDel="00844AAD" w:rsidRDefault="00F37FF2" w:rsidP="00257EDD">
      <w:pPr>
        <w:pStyle w:val="ListParagraph"/>
        <w:numPr>
          <w:ilvl w:val="0"/>
          <w:numId w:val="24"/>
        </w:numPr>
        <w:rPr>
          <w:del w:id="2673" w:author="Vermouth" w:date="2021-10-10T04:15:00Z"/>
          <w:rFonts w:ascii="Times New Roman" w:hAnsi="Times New Roman" w:cs="Times New Roman"/>
          <w:sz w:val="26"/>
          <w:szCs w:val="26"/>
        </w:rPr>
      </w:pPr>
      <w:ins w:id="2674" w:author="Vermouth" w:date="2021-10-10T04:20:00Z">
        <w:r>
          <w:rPr>
            <w:noProof/>
          </w:rPr>
          <w:pict w14:anchorId="066F9493">
            <v:shape id="_x0000_s2177" type="#_x0000_t202" style="position:absolute;left:0;text-align:left;margin-left:59.3pt;margin-top:429.95pt;width:363pt;height:.05pt;z-index:251698688;mso-position-horizontal-relative:text;mso-position-vertical-relative:text" stroked="f">
              <v:textbox style="mso-fit-shape-to-text:t" inset="0,0,0,0">
                <w:txbxContent>
                  <w:p w14:paraId="01A37418" w14:textId="4E878237" w:rsidR="00452107" w:rsidRPr="00452107" w:rsidRDefault="00452107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  <w:rPrChange w:id="2675" w:author="Vermouth" w:date="2021-10-10T04:20:00Z">
                          <w:rPr>
                            <w:rFonts w:ascii="Times New Roman" w:hAnsi="Times New Roman" w:cs="Times New Roman"/>
                            <w:noProof/>
                            <w:sz w:val="26"/>
                            <w:szCs w:val="26"/>
                          </w:rPr>
                        </w:rPrChange>
                      </w:rPr>
                      <w:pPrChange w:id="2676" w:author="Vermouth" w:date="2021-10-10T04:20:00Z">
                        <w:pPr>
                          <w:pStyle w:val="ListParagraph"/>
                          <w:numPr>
                            <w:numId w:val="24"/>
                          </w:numPr>
                          <w:ind w:hanging="360"/>
                        </w:pPr>
                      </w:pPrChange>
                    </w:pPr>
                    <w:bookmarkStart w:id="2677" w:name="_Toc84753680"/>
                    <w:proofErr w:type="spellStart"/>
                    <w:ins w:id="2678" w:author="Vermouth" w:date="2021-10-10T04:20:00Z"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79" w:author="Vermouth" w:date="2021-10-10T04:20:00Z">
                            <w:rPr>
                              <w:i/>
                              <w:iCs/>
                            </w:rPr>
                          </w:rPrChange>
                        </w:rPr>
                        <w:t>Hình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80" w:author="Vermouth" w:date="2021-10-10T04:20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ins w:id="2681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682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683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38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684" w:author="Vermouth" w:date="2021-10-10T04:20:00Z"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85" w:author="Vermouth" w:date="2021-10-10T04:20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86" w:author="Vermouth" w:date="2021-10-10T04:20:00Z">
                            <w:rPr>
                              <w:i/>
                              <w:iCs/>
                            </w:rPr>
                          </w:rPrChange>
                        </w:rPr>
                        <w:t>Đơn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87" w:author="Vermouth" w:date="2021-10-10T04:20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88" w:author="Vermouth" w:date="2021-10-10T04:20:00Z">
                            <w:rPr>
                              <w:i/>
                              <w:iCs/>
                            </w:rPr>
                          </w:rPrChange>
                        </w:rPr>
                        <w:t>hàng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89" w:author="Vermouth" w:date="2021-10-10T04:20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,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90" w:author="Vermouth" w:date="2021-10-10T04:20:00Z">
                            <w:rPr>
                              <w:i/>
                              <w:iCs/>
                            </w:rPr>
                          </w:rPrChange>
                        </w:rPr>
                        <w:t>biểu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91" w:author="Vermouth" w:date="2021-10-10T04:20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92" w:author="Vermouth" w:date="2021-10-10T04:20:00Z">
                            <w:rPr>
                              <w:i/>
                              <w:iCs/>
                            </w:rPr>
                          </w:rPrChange>
                        </w:rPr>
                        <w:t>đồ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93" w:author="Vermouth" w:date="2021-10-10T04:20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,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94" w:author="Vermouth" w:date="2021-10-10T04:20:00Z">
                            <w:rPr>
                              <w:i/>
                              <w:iCs/>
                            </w:rPr>
                          </w:rPrChange>
                        </w:rPr>
                        <w:t>thống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95" w:author="Vermouth" w:date="2021-10-10T04:20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proofErr w:type="gram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96" w:author="Vermouth" w:date="2021-10-10T04:20:00Z">
                            <w:rPr>
                              <w:i/>
                              <w:iCs/>
                            </w:rPr>
                          </w:rPrChange>
                        </w:rPr>
                        <w:t>kê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697" w:author="Vermouth" w:date="2021-10-10T04:20:00Z">
                            <w:rPr>
                              <w:i/>
                              <w:iCs/>
                            </w:rPr>
                          </w:rPrChange>
                        </w:rPr>
                        <w:t>,...</w:t>
                      </w:r>
                    </w:ins>
                    <w:bookmarkEnd w:id="2677"/>
                    <w:proofErr w:type="gramEnd"/>
                  </w:p>
                </w:txbxContent>
              </v:textbox>
              <w10:wrap type="topAndBottom"/>
            </v:shape>
          </w:pict>
        </w:r>
      </w:ins>
      <w:r w:rsidR="00452107" w:rsidRPr="007B4037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45440" behindDoc="0" locked="0" layoutInCell="1" allowOverlap="1" wp14:anchorId="49DC87F7" wp14:editId="569A868A">
            <wp:simplePos x="0" y="0"/>
            <wp:positionH relativeFrom="column">
              <wp:posOffset>753110</wp:posOffset>
            </wp:positionH>
            <wp:positionV relativeFrom="paragraph">
              <wp:posOffset>3208655</wp:posOffset>
            </wp:positionV>
            <wp:extent cx="4610107" cy="2194560"/>
            <wp:effectExtent l="0" t="0" r="0" b="0"/>
            <wp:wrapTopAndBottom/>
            <wp:docPr id="205" name="Picture 205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Graphical user interface, chart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7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ins w:id="2698" w:author="Vermouth" w:date="2021-10-10T04:19:00Z">
        <w:r>
          <w:rPr>
            <w:noProof/>
          </w:rPr>
          <w:pict w14:anchorId="7ED8ADB2">
            <v:shape id="_x0000_s2176" type="#_x0000_t202" style="position:absolute;left:0;text-align:left;margin-left:57.5pt;margin-top:211.85pt;width:367.2pt;height:.05pt;z-index:251697664;mso-position-horizontal-relative:text;mso-position-vertical-relative:text" stroked="f">
              <v:textbox style="mso-fit-shape-to-text:t" inset="0,0,0,0">
                <w:txbxContent>
                  <w:p w14:paraId="598C9167" w14:textId="4231E7DC" w:rsidR="00452107" w:rsidRPr="00452107" w:rsidRDefault="00452107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  <w:rPrChange w:id="2699" w:author="Vermouth" w:date="2021-10-10T04:19:00Z">
                          <w:rPr>
                            <w:rFonts w:ascii="Times New Roman" w:hAnsi="Times New Roman" w:cs="Times New Roman"/>
                            <w:noProof/>
                            <w:sz w:val="26"/>
                            <w:szCs w:val="26"/>
                          </w:rPr>
                        </w:rPrChange>
                      </w:rPr>
                      <w:pPrChange w:id="2700" w:author="Vermouth" w:date="2021-10-10T04:19:00Z">
                        <w:pPr>
                          <w:pStyle w:val="ListParagraph"/>
                          <w:numPr>
                            <w:numId w:val="24"/>
                          </w:numPr>
                          <w:ind w:hanging="360"/>
                        </w:pPr>
                      </w:pPrChange>
                    </w:pPr>
                    <w:bookmarkStart w:id="2701" w:name="_Toc84753681"/>
                    <w:proofErr w:type="spellStart"/>
                    <w:ins w:id="2702" w:author="Vermouth" w:date="2021-10-10T04:19:00Z"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703" w:author="Vermouth" w:date="2021-10-10T04:19:00Z">
                            <w:rPr>
                              <w:i/>
                              <w:iCs/>
                            </w:rPr>
                          </w:rPrChange>
                        </w:rPr>
                        <w:t>Hình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704" w:author="Vermouth" w:date="2021-10-10T04:19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ins w:id="2705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706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707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39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708" w:author="Vermouth" w:date="2021-10-10T04:19:00Z"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709" w:author="Vermouth" w:date="2021-10-10T04:19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Danh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710" w:author="Vermouth" w:date="2021-10-10T04:19:00Z">
                            <w:rPr>
                              <w:i/>
                              <w:iCs/>
                            </w:rPr>
                          </w:rPrChange>
                        </w:rPr>
                        <w:t>mục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711" w:author="Vermouth" w:date="2021-10-10T04:19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712" w:author="Vermouth" w:date="2021-10-10T04:19:00Z">
                            <w:rPr>
                              <w:i/>
                              <w:iCs/>
                            </w:rPr>
                          </w:rPrChange>
                        </w:rPr>
                        <w:t>sản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713" w:author="Vermouth" w:date="2021-10-10T04:19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714" w:author="Vermouth" w:date="2021-10-10T04:19:00Z">
                            <w:rPr>
                              <w:i/>
                              <w:iCs/>
                            </w:rPr>
                          </w:rPrChange>
                        </w:rPr>
                        <w:t>phẩm</w:t>
                      </w:r>
                    </w:ins>
                    <w:bookmarkEnd w:id="2701"/>
                    <w:proofErr w:type="spellEnd"/>
                  </w:p>
                </w:txbxContent>
              </v:textbox>
              <w10:wrap type="topAndBottom"/>
            </v:shape>
          </w:pict>
        </w:r>
      </w:ins>
      <w:r w:rsidR="00B01489" w:rsidRPr="00B76598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642368" behindDoc="0" locked="0" layoutInCell="1" allowOverlap="1" wp14:anchorId="69F111BE" wp14:editId="012842DD">
            <wp:simplePos x="0" y="0"/>
            <wp:positionH relativeFrom="column">
              <wp:posOffset>730250</wp:posOffset>
            </wp:positionH>
            <wp:positionV relativeFrom="paragraph">
              <wp:posOffset>417195</wp:posOffset>
            </wp:positionV>
            <wp:extent cx="4663440" cy="2216150"/>
            <wp:effectExtent l="0" t="0" r="0" b="0"/>
            <wp:wrapTopAndBottom/>
            <wp:docPr id="203" name="Picture 20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Graphical user interface, text, application, email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ins w:id="2715" w:author="Vermouth" w:date="2021-10-10T04:20:00Z">
        <w:r>
          <w:rPr>
            <w:noProof/>
          </w:rPr>
          <w:pict w14:anchorId="2AD82E7C">
            <v:shape id="_x0000_s2178" type="#_x0000_t202" style="position:absolute;left:0;text-align:left;margin-left:52.7pt;margin-top:678.35pt;width:376.6pt;height:.05pt;z-index:251699712;mso-position-horizontal-relative:text;mso-position-vertical-relative:text" stroked="f">
              <v:textbox style="mso-fit-shape-to-text:t" inset="0,0,0,0">
                <w:txbxContent>
                  <w:p w14:paraId="427C23D6" w14:textId="6E884EC2" w:rsidR="00452107" w:rsidRPr="00452107" w:rsidRDefault="00452107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  <w:rPrChange w:id="2716" w:author="Vermouth" w:date="2021-10-10T04:20:00Z">
                          <w:rPr>
                            <w:noProof/>
                          </w:rPr>
                        </w:rPrChange>
                      </w:rPr>
                      <w:pPrChange w:id="2717" w:author="Vermouth" w:date="2021-10-10T04:20:00Z">
                        <w:pPr>
                          <w:pStyle w:val="ListParagraph"/>
                          <w:numPr>
                            <w:numId w:val="24"/>
                          </w:numPr>
                          <w:ind w:hanging="360"/>
                        </w:pPr>
                      </w:pPrChange>
                    </w:pPr>
                    <w:bookmarkStart w:id="2718" w:name="_Toc84753682"/>
                    <w:proofErr w:type="spellStart"/>
                    <w:ins w:id="2719" w:author="Vermouth" w:date="2021-10-10T04:20:00Z"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720" w:author="Vermouth" w:date="2021-10-10T04:20:00Z">
                            <w:rPr>
                              <w:i/>
                              <w:iCs/>
                            </w:rPr>
                          </w:rPrChange>
                        </w:rPr>
                        <w:t>Hình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721" w:author="Vermouth" w:date="2021-10-10T04:20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ins w:id="2722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723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724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40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725" w:author="Vermouth" w:date="2021-10-10T04:20:00Z"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726" w:author="Vermouth" w:date="2021-10-10T04:20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Progress </w:t>
                      </w:r>
                      <w:proofErr w:type="gram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727" w:author="Vermouth" w:date="2021-10-10T04:20:00Z">
                            <w:rPr>
                              <w:i/>
                              <w:iCs/>
                            </w:rPr>
                          </w:rPrChange>
                        </w:rPr>
                        <w:t>Projects,...</w:t>
                      </w:r>
                    </w:ins>
                    <w:bookmarkEnd w:id="2718"/>
                    <w:proofErr w:type="gramEnd"/>
                  </w:p>
                </w:txbxContent>
              </v:textbox>
              <w10:wrap type="topAndBottom"/>
            </v:shape>
          </w:pict>
        </w:r>
      </w:ins>
      <w:r w:rsidR="00B01489" w:rsidRPr="00B76598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649536" behindDoc="0" locked="0" layoutInCell="1" allowOverlap="1" wp14:anchorId="3AEC999E" wp14:editId="0099CCE4">
            <wp:simplePos x="0" y="0"/>
            <wp:positionH relativeFrom="column">
              <wp:posOffset>669290</wp:posOffset>
            </wp:positionH>
            <wp:positionV relativeFrom="paragraph">
              <wp:posOffset>6294755</wp:posOffset>
            </wp:positionV>
            <wp:extent cx="4782820" cy="2263140"/>
            <wp:effectExtent l="0" t="0" r="0" b="0"/>
            <wp:wrapTopAndBottom/>
            <wp:docPr id="206" name="Picture 2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application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82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61A3" w:rsidRPr="007B403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="001D61A3" w:rsidRPr="007B403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1D61A3"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61A3" w:rsidRPr="007B403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1D61A3" w:rsidRPr="007B4037">
        <w:rPr>
          <w:rFonts w:ascii="Times New Roman" w:hAnsi="Times New Roman" w:cs="Times New Roman"/>
          <w:sz w:val="26"/>
          <w:szCs w:val="26"/>
        </w:rPr>
        <w:t xml:space="preserve"> Admin</w:t>
      </w:r>
      <w:del w:id="2728" w:author="Vermouth" w:date="2021-10-10T04:15:00Z">
        <w:r w:rsidR="001D61A3" w:rsidRPr="007B4037" w:rsidDel="00844AAD">
          <w:rPr>
            <w:rFonts w:ascii="Times New Roman" w:hAnsi="Times New Roman" w:cs="Times New Roman"/>
            <w:sz w:val="26"/>
            <w:szCs w:val="26"/>
          </w:rPr>
          <w:delText>:</w:delText>
        </w:r>
      </w:del>
    </w:p>
    <w:p w14:paraId="30387401" w14:textId="24F78B94" w:rsidR="004F4BFF" w:rsidRPr="00844AAD" w:rsidDel="00844AAD" w:rsidRDefault="004F4BFF">
      <w:pPr>
        <w:pStyle w:val="ListParagraph"/>
        <w:numPr>
          <w:ilvl w:val="0"/>
          <w:numId w:val="24"/>
        </w:numPr>
        <w:rPr>
          <w:del w:id="2729" w:author="Vermouth" w:date="2021-10-10T04:15:00Z"/>
          <w:rFonts w:ascii="Times New Roman" w:hAnsi="Times New Roman" w:cs="Times New Roman"/>
          <w:sz w:val="26"/>
          <w:szCs w:val="26"/>
          <w:rPrChange w:id="2730" w:author="Vermouth" w:date="2021-10-10T04:15:00Z">
            <w:rPr>
              <w:del w:id="2731" w:author="Vermouth" w:date="2021-10-10T04:15:00Z"/>
            </w:rPr>
          </w:rPrChange>
        </w:rPr>
        <w:pPrChange w:id="2732" w:author="Vermouth" w:date="2021-10-10T04:15:00Z">
          <w:pPr/>
        </w:pPrChange>
      </w:pPr>
    </w:p>
    <w:p w14:paraId="69FE1791" w14:textId="6989F41A" w:rsidR="003F5096" w:rsidRPr="00B76598" w:rsidDel="00844AAD" w:rsidRDefault="002044E8">
      <w:pPr>
        <w:pStyle w:val="ListParagraph"/>
        <w:rPr>
          <w:del w:id="2733" w:author="Vermouth" w:date="2021-10-10T04:15:00Z"/>
          <w:i/>
          <w:iCs/>
        </w:rPr>
        <w:pPrChange w:id="2734" w:author="Vermouth" w:date="2021-10-10T04:15:00Z">
          <w:pPr>
            <w:tabs>
              <w:tab w:val="left" w:pos="720"/>
              <w:tab w:val="left" w:pos="1440"/>
              <w:tab w:val="left" w:pos="2160"/>
              <w:tab w:val="left" w:pos="2880"/>
              <w:tab w:val="left" w:pos="3600"/>
              <w:tab w:val="left" w:pos="4320"/>
              <w:tab w:val="left" w:pos="5040"/>
              <w:tab w:val="left" w:pos="5760"/>
              <w:tab w:val="left" w:pos="6480"/>
              <w:tab w:val="left" w:pos="7200"/>
              <w:tab w:val="left" w:pos="7956"/>
            </w:tabs>
            <w:spacing w:before="80" w:after="80"/>
            <w:ind w:right="90"/>
            <w:jc w:val="center"/>
          </w:pPr>
        </w:pPrChange>
      </w:pPr>
      <w:del w:id="2735" w:author="Vermouth" w:date="2021-10-10T04:12:00Z">
        <w:r w:rsidRPr="00B76598" w:rsidDel="00561E18">
          <w:rPr>
            <w:i/>
            <w:iCs/>
          </w:rPr>
          <w:delText>Hình 3.</w:delText>
        </w:r>
        <w:r w:rsidR="00B76598" w:rsidDel="00561E18">
          <w:rPr>
            <w:i/>
            <w:iCs/>
          </w:rPr>
          <w:delText>33</w:delText>
        </w:r>
        <w:r w:rsidRPr="00B76598" w:rsidDel="00561E18">
          <w:rPr>
            <w:i/>
            <w:iCs/>
          </w:rPr>
          <w:delText xml:space="preserve"> Danh sách sản phẩm</w:delText>
        </w:r>
      </w:del>
    </w:p>
    <w:p w14:paraId="592AB6A5" w14:textId="1D70601E" w:rsidR="002044E8" w:rsidRPr="007B4037" w:rsidDel="00844AAD" w:rsidRDefault="002044E8">
      <w:pPr>
        <w:pStyle w:val="ListParagraph"/>
        <w:rPr>
          <w:del w:id="2736" w:author="Vermouth" w:date="2021-10-10T04:15:00Z"/>
        </w:rPr>
        <w:pPrChange w:id="2737" w:author="Vermouth" w:date="2021-10-10T04:15:00Z">
          <w:pPr>
            <w:tabs>
              <w:tab w:val="left" w:pos="720"/>
              <w:tab w:val="left" w:pos="1440"/>
              <w:tab w:val="left" w:pos="2160"/>
              <w:tab w:val="left" w:pos="2880"/>
              <w:tab w:val="left" w:pos="3600"/>
              <w:tab w:val="left" w:pos="4320"/>
              <w:tab w:val="left" w:pos="5040"/>
              <w:tab w:val="left" w:pos="5760"/>
              <w:tab w:val="left" w:pos="6480"/>
              <w:tab w:val="left" w:pos="7200"/>
              <w:tab w:val="left" w:pos="7956"/>
            </w:tabs>
            <w:spacing w:before="80" w:after="80"/>
            <w:ind w:right="90"/>
          </w:pPr>
        </w:pPrChange>
      </w:pPr>
    </w:p>
    <w:p w14:paraId="61A6AA86" w14:textId="36573083" w:rsidR="002044E8" w:rsidRPr="00B76598" w:rsidRDefault="002044E8">
      <w:pPr>
        <w:pStyle w:val="ListParagraph"/>
        <w:numPr>
          <w:ilvl w:val="0"/>
          <w:numId w:val="24"/>
        </w:numPr>
        <w:rPr>
          <w:i/>
          <w:iCs/>
        </w:rPr>
        <w:pPrChange w:id="2738" w:author="Vermouth" w:date="2021-10-10T04:15:00Z">
          <w:pPr>
            <w:tabs>
              <w:tab w:val="left" w:pos="720"/>
              <w:tab w:val="left" w:pos="1440"/>
              <w:tab w:val="left" w:pos="2160"/>
              <w:tab w:val="left" w:pos="2880"/>
              <w:tab w:val="left" w:pos="3600"/>
              <w:tab w:val="left" w:pos="4320"/>
              <w:tab w:val="left" w:pos="5040"/>
              <w:tab w:val="left" w:pos="5760"/>
              <w:tab w:val="left" w:pos="6480"/>
              <w:tab w:val="left" w:pos="7200"/>
              <w:tab w:val="left" w:pos="7956"/>
            </w:tabs>
            <w:spacing w:before="80" w:after="80"/>
            <w:ind w:right="90"/>
            <w:jc w:val="center"/>
          </w:pPr>
        </w:pPrChange>
      </w:pPr>
      <w:del w:id="2739" w:author="Vermouth" w:date="2021-10-10T04:13:00Z">
        <w:r w:rsidRPr="00B76598" w:rsidDel="00561E18">
          <w:rPr>
            <w:i/>
            <w:iCs/>
          </w:rPr>
          <w:delText>Hình 3.3</w:delText>
        </w:r>
        <w:r w:rsidR="00B76598" w:rsidDel="00561E18">
          <w:rPr>
            <w:i/>
            <w:iCs/>
          </w:rPr>
          <w:delText>4</w:delText>
        </w:r>
        <w:r w:rsidRPr="00B76598" w:rsidDel="00561E18">
          <w:rPr>
            <w:i/>
            <w:iCs/>
          </w:rPr>
          <w:delText xml:space="preserve"> Danh sách đơn hàng, biểu đồ, thống kê,...</w:delText>
        </w:r>
      </w:del>
    </w:p>
    <w:p w14:paraId="550099B0" w14:textId="5DE3B413" w:rsidR="002044E8" w:rsidRPr="00B01489" w:rsidDel="00844AAD" w:rsidRDefault="002044E8" w:rsidP="007B403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jc w:val="center"/>
        <w:rPr>
          <w:del w:id="2740" w:author="Vermouth" w:date="2021-10-10T04:15:00Z"/>
          <w:rFonts w:ascii="Times New Roman" w:hAnsi="Times New Roman" w:cs="Times New Roman"/>
          <w:i/>
          <w:iCs/>
          <w:sz w:val="26"/>
          <w:szCs w:val="26"/>
        </w:rPr>
      </w:pPr>
      <w:del w:id="2741" w:author="Vermouth" w:date="2021-10-10T04:13:00Z">
        <w:r w:rsidRPr="005C2ECC" w:rsidDel="00B01489">
          <w:rPr>
            <w:rFonts w:ascii="Times New Roman" w:hAnsi="Times New Roman" w:cs="Times New Roman"/>
            <w:i/>
            <w:iCs/>
            <w:sz w:val="26"/>
            <w:szCs w:val="26"/>
          </w:rPr>
          <w:lastRenderedPageBreak/>
          <w:delText>H</w:delText>
        </w:r>
        <w:r w:rsidRPr="00B01489" w:rsidDel="00B01489">
          <w:rPr>
            <w:rFonts w:ascii="Times New Roman" w:hAnsi="Times New Roman" w:cs="Times New Roman"/>
            <w:i/>
            <w:iCs/>
            <w:sz w:val="26"/>
            <w:szCs w:val="26"/>
          </w:rPr>
          <w:delText>ình 3.3</w:delText>
        </w:r>
        <w:r w:rsidR="00B76598" w:rsidRPr="00B01489" w:rsidDel="00B01489">
          <w:rPr>
            <w:rFonts w:ascii="Times New Roman" w:hAnsi="Times New Roman" w:cs="Times New Roman"/>
            <w:i/>
            <w:iCs/>
            <w:sz w:val="26"/>
            <w:szCs w:val="26"/>
          </w:rPr>
          <w:delText>5</w:delText>
        </w:r>
        <w:r w:rsidRPr="00B01489" w:rsidDel="00B01489">
          <w:rPr>
            <w:rFonts w:ascii="Times New Roman" w:hAnsi="Times New Roman" w:cs="Times New Roman"/>
            <w:i/>
            <w:iCs/>
            <w:sz w:val="26"/>
            <w:szCs w:val="26"/>
          </w:rPr>
          <w:delText xml:space="preserve"> Progress Project và một số thông tin thêm</w:delText>
        </w:r>
      </w:del>
    </w:p>
    <w:p w14:paraId="0BD4614C" w14:textId="6FE5EA03" w:rsidR="002044E8" w:rsidRPr="007B4037" w:rsidRDefault="002044E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jc w:val="center"/>
        <w:rPr>
          <w:rFonts w:ascii="Times New Roman" w:hAnsi="Times New Roman" w:cs="Times New Roman"/>
          <w:sz w:val="26"/>
          <w:szCs w:val="26"/>
        </w:rPr>
        <w:pPrChange w:id="2742" w:author="Vermouth" w:date="2021-10-10T04:15:00Z">
          <w:pPr>
            <w:tabs>
              <w:tab w:val="left" w:pos="720"/>
              <w:tab w:val="left" w:pos="1440"/>
              <w:tab w:val="left" w:pos="2160"/>
              <w:tab w:val="left" w:pos="2880"/>
              <w:tab w:val="left" w:pos="3600"/>
              <w:tab w:val="left" w:pos="4320"/>
              <w:tab w:val="left" w:pos="5040"/>
              <w:tab w:val="left" w:pos="5760"/>
              <w:tab w:val="left" w:pos="6480"/>
              <w:tab w:val="left" w:pos="7200"/>
              <w:tab w:val="left" w:pos="7956"/>
            </w:tabs>
            <w:spacing w:before="80" w:after="80"/>
            <w:ind w:right="90"/>
          </w:pPr>
        </w:pPrChange>
      </w:pPr>
    </w:p>
    <w:p w14:paraId="7B977627" w14:textId="4C9F5A05" w:rsidR="002044E8" w:rsidRPr="007B4037" w:rsidDel="00452107" w:rsidRDefault="002044E8" w:rsidP="00257EDD">
      <w:pPr>
        <w:pStyle w:val="ListParagraph"/>
        <w:numPr>
          <w:ilvl w:val="0"/>
          <w:numId w:val="24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del w:id="2743" w:author="Vermouth" w:date="2021-10-10T04:16:00Z"/>
          <w:rFonts w:ascii="Times New Roman" w:hAnsi="Times New Roman" w:cs="Times New Roman"/>
          <w:sz w:val="26"/>
          <w:szCs w:val="26"/>
        </w:rPr>
      </w:pPr>
      <w:r w:rsidRPr="007B403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>:</w:t>
      </w:r>
    </w:p>
    <w:p w14:paraId="104134A3" w14:textId="7F620F18" w:rsidR="002044E8" w:rsidRPr="00452107" w:rsidDel="00452107" w:rsidRDefault="002044E8">
      <w:pPr>
        <w:pStyle w:val="ListParagraph"/>
        <w:numPr>
          <w:ilvl w:val="0"/>
          <w:numId w:val="24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del w:id="2744" w:author="Vermouth" w:date="2021-10-10T04:15:00Z"/>
          <w:rFonts w:ascii="Times New Roman" w:hAnsi="Times New Roman" w:cs="Times New Roman"/>
          <w:sz w:val="26"/>
          <w:szCs w:val="26"/>
          <w:rPrChange w:id="2745" w:author="Vermouth" w:date="2021-10-10T04:16:00Z">
            <w:rPr>
              <w:del w:id="2746" w:author="Vermouth" w:date="2021-10-10T04:15:00Z"/>
            </w:rPr>
          </w:rPrChange>
        </w:rPr>
        <w:pPrChange w:id="2747" w:author="Vermouth" w:date="2021-10-10T04:16:00Z">
          <w:pPr>
            <w:tabs>
              <w:tab w:val="left" w:pos="720"/>
              <w:tab w:val="left" w:pos="1440"/>
              <w:tab w:val="left" w:pos="2160"/>
              <w:tab w:val="left" w:pos="2880"/>
              <w:tab w:val="left" w:pos="3600"/>
              <w:tab w:val="left" w:pos="4320"/>
              <w:tab w:val="left" w:pos="5040"/>
              <w:tab w:val="left" w:pos="5760"/>
              <w:tab w:val="left" w:pos="6480"/>
              <w:tab w:val="left" w:pos="7200"/>
              <w:tab w:val="left" w:pos="7956"/>
            </w:tabs>
            <w:spacing w:before="80" w:after="80"/>
            <w:ind w:right="90"/>
          </w:pPr>
        </w:pPrChange>
      </w:pPr>
    </w:p>
    <w:p w14:paraId="3CE47071" w14:textId="77777777" w:rsidR="00452107" w:rsidRPr="005C2ECC" w:rsidRDefault="00452107">
      <w:pPr>
        <w:pStyle w:val="ListParagraph"/>
        <w:numPr>
          <w:ilvl w:val="0"/>
          <w:numId w:val="24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pPrChange w:id="2748" w:author="Vermouth" w:date="2021-10-10T04:15:00Z">
          <w:pPr>
            <w:pStyle w:val="ListParagraph"/>
            <w:tabs>
              <w:tab w:val="left" w:pos="720"/>
              <w:tab w:val="left" w:pos="1440"/>
              <w:tab w:val="left" w:pos="2160"/>
              <w:tab w:val="left" w:pos="2880"/>
              <w:tab w:val="left" w:pos="3600"/>
              <w:tab w:val="left" w:pos="4320"/>
              <w:tab w:val="left" w:pos="5040"/>
              <w:tab w:val="left" w:pos="5760"/>
              <w:tab w:val="left" w:pos="6480"/>
              <w:tab w:val="left" w:pos="7200"/>
              <w:tab w:val="left" w:pos="7956"/>
            </w:tabs>
            <w:spacing w:before="80" w:after="80"/>
            <w:ind w:right="90"/>
          </w:pPr>
        </w:pPrChange>
      </w:pPr>
    </w:p>
    <w:p w14:paraId="4E5D6CF5" w14:textId="04E91614" w:rsidR="002044E8" w:rsidRPr="007B4037" w:rsidRDefault="00F37FF2" w:rsidP="00257EDD">
      <w:pPr>
        <w:pStyle w:val="ListParagraph"/>
        <w:numPr>
          <w:ilvl w:val="0"/>
          <w:numId w:val="8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  <w:ins w:id="2749" w:author="Vermouth" w:date="2021-10-10T04:21:00Z">
        <w:r>
          <w:rPr>
            <w:noProof/>
          </w:rPr>
          <w:pict w14:anchorId="1EB33B91">
            <v:shape id="_x0000_s2179" type="#_x0000_t202" style="position:absolute;left:0;text-align:left;margin-left:51.5pt;margin-top:197.6pt;width:350.4pt;height:.05pt;z-index:251700736;mso-position-horizontal-relative:text;mso-position-vertical-relative:text" stroked="f">
              <v:textbox style="mso-fit-shape-to-text:t" inset="0,0,0,0">
                <w:txbxContent>
                  <w:p w14:paraId="5D00DB47" w14:textId="71AD2CEA" w:rsidR="00452107" w:rsidRPr="00452107" w:rsidRDefault="00452107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  <w:rPrChange w:id="2750" w:author="Vermouth" w:date="2021-10-10T04:21:00Z">
                          <w:rPr>
                            <w:rFonts w:ascii="Times New Roman" w:hAnsi="Times New Roman" w:cs="Times New Roman"/>
                            <w:noProof/>
                            <w:sz w:val="26"/>
                            <w:szCs w:val="26"/>
                          </w:rPr>
                        </w:rPrChange>
                      </w:rPr>
                      <w:pPrChange w:id="2751" w:author="Vermouth" w:date="2021-10-10T04:21:00Z">
                        <w:pPr>
                          <w:pStyle w:val="ListParagraph"/>
                          <w:numPr>
                            <w:numId w:val="8"/>
                          </w:numPr>
                          <w:tabs>
                            <w:tab w:val="left" w:pos="720"/>
                            <w:tab w:val="left" w:pos="1440"/>
                            <w:tab w:val="left" w:pos="2160"/>
                            <w:tab w:val="left" w:pos="2880"/>
                            <w:tab w:val="left" w:pos="3600"/>
                            <w:tab w:val="left" w:pos="4320"/>
                            <w:tab w:val="left" w:pos="5040"/>
                            <w:tab w:val="left" w:pos="5760"/>
                            <w:tab w:val="left" w:pos="6480"/>
                            <w:tab w:val="left" w:pos="7200"/>
                            <w:tab w:val="left" w:pos="7956"/>
                          </w:tabs>
                          <w:spacing w:before="80" w:after="80"/>
                          <w:ind w:right="90" w:hanging="360"/>
                        </w:pPr>
                      </w:pPrChange>
                    </w:pPr>
                    <w:bookmarkStart w:id="2752" w:name="_Toc84753683"/>
                    <w:proofErr w:type="spellStart"/>
                    <w:ins w:id="2753" w:author="Vermouth" w:date="2021-10-10T04:21:00Z"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754" w:author="Vermouth" w:date="2021-10-10T04:21:00Z">
                            <w:rPr>
                              <w:i/>
                              <w:iCs/>
                            </w:rPr>
                          </w:rPrChange>
                        </w:rPr>
                        <w:t>Hình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755" w:author="Vermouth" w:date="2021-10-10T04:21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ins w:id="2756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757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758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41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759" w:author="Vermouth" w:date="2021-10-10T04:21:00Z"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760" w:author="Vermouth" w:date="2021-10-10T04:21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761" w:author="Vermouth" w:date="2021-10-10T04:21:00Z">
                            <w:rPr>
                              <w:i/>
                              <w:iCs/>
                            </w:rPr>
                          </w:rPrChange>
                        </w:rPr>
                        <w:t>Thêm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762" w:author="Vermouth" w:date="2021-10-10T04:21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763" w:author="Vermouth" w:date="2021-10-10T04:21:00Z">
                            <w:rPr>
                              <w:i/>
                              <w:iCs/>
                            </w:rPr>
                          </w:rPrChange>
                        </w:rPr>
                        <w:t>mới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764" w:author="Vermouth" w:date="2021-10-10T04:21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765" w:author="Vermouth" w:date="2021-10-10T04:21:00Z">
                            <w:rPr>
                              <w:i/>
                              <w:iCs/>
                            </w:rPr>
                          </w:rPrChange>
                        </w:rPr>
                        <w:t>sản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766" w:author="Vermouth" w:date="2021-10-10T04:21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767" w:author="Vermouth" w:date="2021-10-10T04:21:00Z">
                            <w:rPr>
                              <w:i/>
                              <w:iCs/>
                            </w:rPr>
                          </w:rPrChange>
                        </w:rPr>
                        <w:t>phẩm</w:t>
                      </w:r>
                    </w:ins>
                    <w:bookmarkEnd w:id="2752"/>
                    <w:proofErr w:type="spellEnd"/>
                  </w:p>
                </w:txbxContent>
              </v:textbox>
              <w10:wrap type="topAndBottom"/>
            </v:shape>
          </w:pict>
        </w:r>
      </w:ins>
      <w:r w:rsidR="00D30817" w:rsidRPr="007B4037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40320" behindDoc="0" locked="0" layoutInCell="1" allowOverlap="1" wp14:anchorId="5B6961E0" wp14:editId="2755E793">
            <wp:simplePos x="0" y="0"/>
            <wp:positionH relativeFrom="column">
              <wp:posOffset>654050</wp:posOffset>
            </wp:positionH>
            <wp:positionV relativeFrom="paragraph">
              <wp:posOffset>366395</wp:posOffset>
            </wp:positionV>
            <wp:extent cx="4450080" cy="2086062"/>
            <wp:effectExtent l="0" t="0" r="0" b="0"/>
            <wp:wrapTopAndBottom/>
            <wp:docPr id="207" name="Picture 20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Graphical user interface, text, application, email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0860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30817" w:rsidRPr="007B403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D30817"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817" w:rsidRPr="007B403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D30817"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817" w:rsidRPr="007B403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D30817"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0817" w:rsidRPr="007B403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D30817" w:rsidRPr="007B4037">
        <w:rPr>
          <w:rFonts w:ascii="Times New Roman" w:hAnsi="Times New Roman" w:cs="Times New Roman"/>
          <w:sz w:val="26"/>
          <w:szCs w:val="26"/>
        </w:rPr>
        <w:t>:</w:t>
      </w:r>
    </w:p>
    <w:p w14:paraId="5C7EDF44" w14:textId="72DBAE71" w:rsidR="002044E8" w:rsidRPr="00B76598" w:rsidRDefault="00D30817" w:rsidP="007B403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del w:id="2768" w:author="Vermouth" w:date="2021-10-10T04:17:00Z">
        <w:r w:rsidRPr="00B76598" w:rsidDel="00452107">
          <w:rPr>
            <w:rFonts w:ascii="Times New Roman" w:hAnsi="Times New Roman" w:cs="Times New Roman"/>
            <w:i/>
            <w:iCs/>
            <w:sz w:val="26"/>
            <w:szCs w:val="26"/>
          </w:rPr>
          <w:delText>Hình 3.3</w:delText>
        </w:r>
        <w:r w:rsidR="00B76598" w:rsidDel="00452107">
          <w:rPr>
            <w:rFonts w:ascii="Times New Roman" w:hAnsi="Times New Roman" w:cs="Times New Roman"/>
            <w:i/>
            <w:iCs/>
            <w:sz w:val="26"/>
            <w:szCs w:val="26"/>
          </w:rPr>
          <w:delText>6</w:delText>
        </w:r>
        <w:r w:rsidRPr="00B76598" w:rsidDel="00452107">
          <w:rPr>
            <w:rFonts w:ascii="Times New Roman" w:hAnsi="Times New Roman" w:cs="Times New Roman"/>
            <w:i/>
            <w:iCs/>
            <w:sz w:val="26"/>
            <w:szCs w:val="26"/>
          </w:rPr>
          <w:delText xml:space="preserve"> Thêm sản phẩm</w:delText>
        </w:r>
      </w:del>
    </w:p>
    <w:p w14:paraId="21E97763" w14:textId="6EFC54A3" w:rsidR="00D30817" w:rsidRPr="007B4037" w:rsidRDefault="00D30817" w:rsidP="007B403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  <w:r w:rsidRPr="007B4037"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request Post (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. Trang web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>.</w:t>
      </w:r>
    </w:p>
    <w:p w14:paraId="657C93CF" w14:textId="77777777" w:rsidR="00452107" w:rsidRDefault="00D6750E">
      <w:pPr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ins w:id="2769" w:author="Vermouth" w:date="2021-10-10T04:21:00Z"/>
        </w:rPr>
        <w:pPrChange w:id="2770" w:author="Vermouth" w:date="2021-10-10T04:21:00Z">
          <w:pPr>
            <w:tabs>
              <w:tab w:val="left" w:pos="720"/>
              <w:tab w:val="left" w:pos="1440"/>
              <w:tab w:val="left" w:pos="2160"/>
              <w:tab w:val="left" w:pos="2880"/>
              <w:tab w:val="left" w:pos="3600"/>
              <w:tab w:val="left" w:pos="4320"/>
              <w:tab w:val="left" w:pos="5040"/>
              <w:tab w:val="left" w:pos="5760"/>
              <w:tab w:val="left" w:pos="6480"/>
              <w:tab w:val="left" w:pos="7200"/>
              <w:tab w:val="left" w:pos="7956"/>
            </w:tabs>
            <w:spacing w:before="80" w:after="80"/>
            <w:ind w:right="90"/>
          </w:pPr>
        </w:pPrChange>
      </w:pPr>
      <w:r w:rsidRPr="007B403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A27890B" wp14:editId="25A1BFD7">
            <wp:extent cx="6120130" cy="75501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E20E" w14:textId="7692A39D" w:rsidR="00D30817" w:rsidRPr="00452107" w:rsidRDefault="00452107">
      <w:pPr>
        <w:pStyle w:val="Caption"/>
        <w:jc w:val="center"/>
        <w:rPr>
          <w:rFonts w:ascii="Times New Roman" w:hAnsi="Times New Roman" w:cs="Times New Roman"/>
          <w:sz w:val="26"/>
          <w:szCs w:val="26"/>
          <w:rPrChange w:id="2771" w:author="Vermouth" w:date="2021-10-10T04:21:00Z">
            <w:rPr>
              <w:rFonts w:ascii="Times New Roman" w:hAnsi="Times New Roman" w:cs="Times New Roman"/>
              <w:sz w:val="26"/>
              <w:szCs w:val="26"/>
            </w:rPr>
          </w:rPrChange>
        </w:rPr>
        <w:pPrChange w:id="2772" w:author="Vermouth" w:date="2021-10-10T04:21:00Z">
          <w:pPr>
            <w:tabs>
              <w:tab w:val="left" w:pos="720"/>
              <w:tab w:val="left" w:pos="1440"/>
              <w:tab w:val="left" w:pos="2160"/>
              <w:tab w:val="left" w:pos="2880"/>
              <w:tab w:val="left" w:pos="3600"/>
              <w:tab w:val="left" w:pos="4320"/>
              <w:tab w:val="left" w:pos="5040"/>
              <w:tab w:val="left" w:pos="5760"/>
              <w:tab w:val="left" w:pos="6480"/>
              <w:tab w:val="left" w:pos="7200"/>
              <w:tab w:val="left" w:pos="7956"/>
            </w:tabs>
            <w:spacing w:before="80" w:after="80"/>
            <w:ind w:right="90"/>
          </w:pPr>
        </w:pPrChange>
      </w:pPr>
      <w:bookmarkStart w:id="2773" w:name="_Toc84753684"/>
      <w:proofErr w:type="spellStart"/>
      <w:ins w:id="2774" w:author="Vermouth" w:date="2021-10-10T04:21:00Z">
        <w:r w:rsidRPr="00452107">
          <w:rPr>
            <w:rFonts w:ascii="Times New Roman" w:hAnsi="Times New Roman" w:cs="Times New Roman"/>
            <w:color w:val="auto"/>
            <w:sz w:val="26"/>
            <w:szCs w:val="26"/>
            <w:rPrChange w:id="2775" w:author="Vermouth" w:date="2021-10-10T04:21:00Z">
              <w:rPr>
                <w:i/>
                <w:iCs/>
              </w:rPr>
            </w:rPrChange>
          </w:rPr>
          <w:t>Hình</w:t>
        </w:r>
        <w:proofErr w:type="spellEnd"/>
        <w:r w:rsidRPr="00452107">
          <w:rPr>
            <w:rFonts w:ascii="Times New Roman" w:hAnsi="Times New Roman" w:cs="Times New Roman"/>
            <w:color w:val="auto"/>
            <w:sz w:val="26"/>
            <w:szCs w:val="26"/>
            <w:rPrChange w:id="2776" w:author="Vermouth" w:date="2021-10-10T04:21:00Z">
              <w:rPr>
                <w:i/>
                <w:iCs/>
              </w:rPr>
            </w:rPrChange>
          </w:rPr>
          <w:t xml:space="preserve"> </w:t>
        </w:r>
      </w:ins>
      <w:ins w:id="2777" w:author="Vermouth" w:date="2021-10-10T04:33:00Z">
        <w:r w:rsidR="005C2ECC">
          <w:rPr>
            <w:rFonts w:ascii="Times New Roman" w:hAnsi="Times New Roman" w:cs="Times New Roman"/>
            <w:color w:val="auto"/>
            <w:sz w:val="26"/>
            <w:szCs w:val="26"/>
          </w:rPr>
          <w:fldChar w:fldCharType="begin"/>
        </w:r>
        <w:r w:rsidR="005C2ECC">
          <w:rPr>
            <w:rFonts w:ascii="Times New Roman" w:hAnsi="Times New Roman" w:cs="Times New Roman"/>
            <w:color w:val="auto"/>
            <w:sz w:val="26"/>
            <w:szCs w:val="26"/>
          </w:rPr>
          <w:instrText xml:space="preserve"> STYLEREF 1 \s </w:instrText>
        </w:r>
      </w:ins>
      <w:r w:rsidR="005C2EC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5C2ECC">
        <w:rPr>
          <w:rFonts w:ascii="Times New Roman" w:hAnsi="Times New Roman" w:cs="Times New Roman"/>
          <w:noProof/>
          <w:color w:val="auto"/>
          <w:sz w:val="26"/>
          <w:szCs w:val="26"/>
        </w:rPr>
        <w:t>3</w:t>
      </w:r>
      <w:ins w:id="2778" w:author="Vermouth" w:date="2021-10-10T04:33:00Z">
        <w:r w:rsidR="005C2ECC">
          <w:rPr>
            <w:rFonts w:ascii="Times New Roman" w:hAnsi="Times New Roman" w:cs="Times New Roman"/>
            <w:color w:val="auto"/>
            <w:sz w:val="26"/>
            <w:szCs w:val="26"/>
          </w:rPr>
          <w:fldChar w:fldCharType="end"/>
        </w:r>
        <w:r w:rsidR="005C2ECC">
          <w:rPr>
            <w:rFonts w:ascii="Times New Roman" w:hAnsi="Times New Roman" w:cs="Times New Roman"/>
            <w:color w:val="auto"/>
            <w:sz w:val="26"/>
            <w:szCs w:val="26"/>
          </w:rPr>
          <w:t>.</w:t>
        </w:r>
        <w:r w:rsidR="005C2ECC">
          <w:rPr>
            <w:rFonts w:ascii="Times New Roman" w:hAnsi="Times New Roman" w:cs="Times New Roman"/>
            <w:color w:val="auto"/>
            <w:sz w:val="26"/>
            <w:szCs w:val="26"/>
          </w:rPr>
          <w:fldChar w:fldCharType="begin"/>
        </w:r>
        <w:r w:rsidR="005C2ECC">
          <w:rPr>
            <w:rFonts w:ascii="Times New Roman" w:hAnsi="Times New Roman" w:cs="Times New Roman"/>
            <w:color w:val="auto"/>
            <w:sz w:val="26"/>
            <w:szCs w:val="26"/>
          </w:rPr>
          <w:instrText xml:space="preserve"> SEQ Hình \* ARABIC \s 1 </w:instrText>
        </w:r>
      </w:ins>
      <w:r w:rsidR="005C2EC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ins w:id="2779" w:author="Vermouth" w:date="2021-10-10T04:33:00Z">
        <w:r w:rsidR="005C2ECC">
          <w:rPr>
            <w:rFonts w:ascii="Times New Roman" w:hAnsi="Times New Roman" w:cs="Times New Roman"/>
            <w:noProof/>
            <w:color w:val="auto"/>
            <w:sz w:val="26"/>
            <w:szCs w:val="26"/>
          </w:rPr>
          <w:t>42</w:t>
        </w:r>
        <w:r w:rsidR="005C2ECC">
          <w:rPr>
            <w:rFonts w:ascii="Times New Roman" w:hAnsi="Times New Roman" w:cs="Times New Roman"/>
            <w:color w:val="auto"/>
            <w:sz w:val="26"/>
            <w:szCs w:val="26"/>
          </w:rPr>
          <w:fldChar w:fldCharType="end"/>
        </w:r>
      </w:ins>
      <w:ins w:id="2780" w:author="Vermouth" w:date="2021-10-10T04:21:00Z">
        <w:r w:rsidRPr="00452107">
          <w:rPr>
            <w:rFonts w:ascii="Times New Roman" w:hAnsi="Times New Roman" w:cs="Times New Roman"/>
            <w:color w:val="auto"/>
            <w:sz w:val="26"/>
            <w:szCs w:val="26"/>
            <w:rPrChange w:id="2781" w:author="Vermouth" w:date="2021-10-10T04:21:00Z">
              <w:rPr>
                <w:i/>
                <w:iCs/>
              </w:rPr>
            </w:rPrChange>
          </w:rPr>
          <w:t xml:space="preserve"> Danh </w:t>
        </w:r>
        <w:proofErr w:type="spellStart"/>
        <w:r w:rsidRPr="00452107">
          <w:rPr>
            <w:rFonts w:ascii="Times New Roman" w:hAnsi="Times New Roman" w:cs="Times New Roman"/>
            <w:color w:val="auto"/>
            <w:sz w:val="26"/>
            <w:szCs w:val="26"/>
            <w:rPrChange w:id="2782" w:author="Vermouth" w:date="2021-10-10T04:21:00Z">
              <w:rPr>
                <w:i/>
                <w:iCs/>
              </w:rPr>
            </w:rPrChange>
          </w:rPr>
          <w:t>sách</w:t>
        </w:r>
        <w:proofErr w:type="spellEnd"/>
        <w:r w:rsidRPr="00452107">
          <w:rPr>
            <w:rFonts w:ascii="Times New Roman" w:hAnsi="Times New Roman" w:cs="Times New Roman"/>
            <w:color w:val="auto"/>
            <w:sz w:val="26"/>
            <w:szCs w:val="26"/>
            <w:rPrChange w:id="2783" w:author="Vermouth" w:date="2021-10-10T04:21:00Z">
              <w:rPr>
                <w:i/>
                <w:iCs/>
              </w:rPr>
            </w:rPrChange>
          </w:rPr>
          <w:t xml:space="preserve"> </w:t>
        </w:r>
        <w:proofErr w:type="spellStart"/>
        <w:r w:rsidRPr="00452107">
          <w:rPr>
            <w:rFonts w:ascii="Times New Roman" w:hAnsi="Times New Roman" w:cs="Times New Roman"/>
            <w:color w:val="auto"/>
            <w:sz w:val="26"/>
            <w:szCs w:val="26"/>
            <w:rPrChange w:id="2784" w:author="Vermouth" w:date="2021-10-10T04:21:00Z">
              <w:rPr>
                <w:i/>
                <w:iCs/>
              </w:rPr>
            </w:rPrChange>
          </w:rPr>
          <w:t>sản</w:t>
        </w:r>
        <w:proofErr w:type="spellEnd"/>
        <w:r w:rsidRPr="00452107">
          <w:rPr>
            <w:rFonts w:ascii="Times New Roman" w:hAnsi="Times New Roman" w:cs="Times New Roman"/>
            <w:color w:val="auto"/>
            <w:sz w:val="26"/>
            <w:szCs w:val="26"/>
            <w:rPrChange w:id="2785" w:author="Vermouth" w:date="2021-10-10T04:21:00Z">
              <w:rPr>
                <w:i/>
                <w:iCs/>
              </w:rPr>
            </w:rPrChange>
          </w:rPr>
          <w:t xml:space="preserve"> </w:t>
        </w:r>
        <w:proofErr w:type="spellStart"/>
        <w:r w:rsidRPr="00452107">
          <w:rPr>
            <w:rFonts w:ascii="Times New Roman" w:hAnsi="Times New Roman" w:cs="Times New Roman"/>
            <w:color w:val="auto"/>
            <w:sz w:val="26"/>
            <w:szCs w:val="26"/>
            <w:rPrChange w:id="2786" w:author="Vermouth" w:date="2021-10-10T04:21:00Z">
              <w:rPr>
                <w:i/>
                <w:iCs/>
              </w:rPr>
            </w:rPrChange>
          </w:rPr>
          <w:t>phẩm</w:t>
        </w:r>
        <w:proofErr w:type="spellEnd"/>
        <w:r w:rsidRPr="00452107">
          <w:rPr>
            <w:rFonts w:ascii="Times New Roman" w:hAnsi="Times New Roman" w:cs="Times New Roman"/>
            <w:color w:val="auto"/>
            <w:sz w:val="26"/>
            <w:szCs w:val="26"/>
            <w:rPrChange w:id="2787" w:author="Vermouth" w:date="2021-10-10T04:21:00Z">
              <w:rPr>
                <w:i/>
                <w:iCs/>
              </w:rPr>
            </w:rPrChange>
          </w:rPr>
          <w:t xml:space="preserve"> </w:t>
        </w:r>
        <w:proofErr w:type="spellStart"/>
        <w:r w:rsidRPr="00452107">
          <w:rPr>
            <w:rFonts w:ascii="Times New Roman" w:hAnsi="Times New Roman" w:cs="Times New Roman"/>
            <w:color w:val="auto"/>
            <w:sz w:val="26"/>
            <w:szCs w:val="26"/>
            <w:rPrChange w:id="2788" w:author="Vermouth" w:date="2021-10-10T04:21:00Z">
              <w:rPr>
                <w:i/>
                <w:iCs/>
              </w:rPr>
            </w:rPrChange>
          </w:rPr>
          <w:t>vừa</w:t>
        </w:r>
        <w:proofErr w:type="spellEnd"/>
        <w:r w:rsidRPr="00452107">
          <w:rPr>
            <w:rFonts w:ascii="Times New Roman" w:hAnsi="Times New Roman" w:cs="Times New Roman"/>
            <w:color w:val="auto"/>
            <w:sz w:val="26"/>
            <w:szCs w:val="26"/>
            <w:rPrChange w:id="2789" w:author="Vermouth" w:date="2021-10-10T04:21:00Z">
              <w:rPr>
                <w:i/>
                <w:iCs/>
              </w:rPr>
            </w:rPrChange>
          </w:rPr>
          <w:t xml:space="preserve"> </w:t>
        </w:r>
        <w:proofErr w:type="spellStart"/>
        <w:r w:rsidRPr="00452107">
          <w:rPr>
            <w:rFonts w:ascii="Times New Roman" w:hAnsi="Times New Roman" w:cs="Times New Roman"/>
            <w:color w:val="auto"/>
            <w:sz w:val="26"/>
            <w:szCs w:val="26"/>
            <w:rPrChange w:id="2790" w:author="Vermouth" w:date="2021-10-10T04:21:00Z">
              <w:rPr>
                <w:i/>
                <w:iCs/>
              </w:rPr>
            </w:rPrChange>
          </w:rPr>
          <w:t>được</w:t>
        </w:r>
        <w:proofErr w:type="spellEnd"/>
        <w:r w:rsidRPr="00452107">
          <w:rPr>
            <w:rFonts w:ascii="Times New Roman" w:hAnsi="Times New Roman" w:cs="Times New Roman"/>
            <w:color w:val="auto"/>
            <w:sz w:val="26"/>
            <w:szCs w:val="26"/>
            <w:rPrChange w:id="2791" w:author="Vermouth" w:date="2021-10-10T04:21:00Z">
              <w:rPr>
                <w:i/>
                <w:iCs/>
              </w:rPr>
            </w:rPrChange>
          </w:rPr>
          <w:t xml:space="preserve"> </w:t>
        </w:r>
        <w:proofErr w:type="spellStart"/>
        <w:r w:rsidRPr="00452107">
          <w:rPr>
            <w:rFonts w:ascii="Times New Roman" w:hAnsi="Times New Roman" w:cs="Times New Roman"/>
            <w:color w:val="auto"/>
            <w:sz w:val="26"/>
            <w:szCs w:val="26"/>
            <w:rPrChange w:id="2792" w:author="Vermouth" w:date="2021-10-10T04:21:00Z">
              <w:rPr>
                <w:i/>
                <w:iCs/>
              </w:rPr>
            </w:rPrChange>
          </w:rPr>
          <w:t>thêm</w:t>
        </w:r>
      </w:ins>
      <w:bookmarkEnd w:id="2773"/>
      <w:proofErr w:type="spellEnd"/>
    </w:p>
    <w:p w14:paraId="6EFA5BC6" w14:textId="72A87C3D" w:rsidR="00D30817" w:rsidRPr="00B76598" w:rsidRDefault="00D6750E" w:rsidP="007B403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del w:id="2793" w:author="Vermouth" w:date="2021-10-10T04:21:00Z">
        <w:r w:rsidRPr="00B76598" w:rsidDel="00452107">
          <w:rPr>
            <w:rFonts w:ascii="Times New Roman" w:hAnsi="Times New Roman" w:cs="Times New Roman"/>
            <w:i/>
            <w:iCs/>
            <w:sz w:val="26"/>
            <w:szCs w:val="26"/>
          </w:rPr>
          <w:delText>Hình 3.3</w:delText>
        </w:r>
        <w:r w:rsidR="00B76598" w:rsidDel="00452107">
          <w:rPr>
            <w:rFonts w:ascii="Times New Roman" w:hAnsi="Times New Roman" w:cs="Times New Roman"/>
            <w:i/>
            <w:iCs/>
            <w:sz w:val="26"/>
            <w:szCs w:val="26"/>
          </w:rPr>
          <w:delText>7</w:delText>
        </w:r>
        <w:r w:rsidRPr="00B76598" w:rsidDel="00452107">
          <w:rPr>
            <w:rFonts w:ascii="Times New Roman" w:hAnsi="Times New Roman" w:cs="Times New Roman"/>
            <w:i/>
            <w:iCs/>
            <w:sz w:val="26"/>
            <w:szCs w:val="26"/>
          </w:rPr>
          <w:delText xml:space="preserve"> Danh sách sản phẩm vừa được thêm</w:delText>
        </w:r>
      </w:del>
    </w:p>
    <w:p w14:paraId="4DAE0C2D" w14:textId="19714712" w:rsidR="00D6750E" w:rsidRPr="007B4037" w:rsidRDefault="00F37FF2" w:rsidP="007B403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  <w:ins w:id="2794" w:author="Vermouth" w:date="2021-10-10T04:21:00Z">
        <w:r>
          <w:rPr>
            <w:noProof/>
          </w:rPr>
          <w:pict w14:anchorId="30543642">
            <v:shape id="_x0000_s2180" type="#_x0000_t202" style="position:absolute;margin-left:52.7pt;margin-top:210.25pt;width:376.8pt;height:.05pt;z-index:251701760;mso-position-horizontal-relative:text;mso-position-vertical-relative:text" stroked="f">
              <v:textbox style="mso-fit-shape-to-text:t" inset="0,0,0,0">
                <w:txbxContent>
                  <w:p w14:paraId="29B25FDD" w14:textId="65F7B380" w:rsidR="00452107" w:rsidRPr="00452107" w:rsidRDefault="00452107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  <w:rPrChange w:id="2795" w:author="Vermouth" w:date="2021-10-10T04:21:00Z">
                          <w:rPr>
                            <w:rFonts w:ascii="Times New Roman" w:hAnsi="Times New Roman" w:cs="Times New Roman"/>
                            <w:noProof/>
                            <w:sz w:val="26"/>
                            <w:szCs w:val="26"/>
                          </w:rPr>
                        </w:rPrChange>
                      </w:rPr>
                      <w:pPrChange w:id="2796" w:author="Vermouth" w:date="2021-10-10T04:21:00Z">
                        <w:pPr>
                          <w:tabs>
                            <w:tab w:val="left" w:pos="720"/>
                            <w:tab w:val="left" w:pos="1440"/>
                            <w:tab w:val="left" w:pos="2160"/>
                            <w:tab w:val="left" w:pos="2880"/>
                            <w:tab w:val="left" w:pos="3600"/>
                            <w:tab w:val="left" w:pos="4320"/>
                            <w:tab w:val="left" w:pos="5040"/>
                            <w:tab w:val="left" w:pos="5760"/>
                            <w:tab w:val="left" w:pos="6480"/>
                            <w:tab w:val="left" w:pos="7200"/>
                            <w:tab w:val="left" w:pos="7956"/>
                          </w:tabs>
                          <w:spacing w:before="80" w:after="80"/>
                          <w:ind w:right="90"/>
                        </w:pPr>
                      </w:pPrChange>
                    </w:pPr>
                    <w:bookmarkStart w:id="2797" w:name="_Toc84753685"/>
                    <w:proofErr w:type="spellStart"/>
                    <w:ins w:id="2798" w:author="Vermouth" w:date="2021-10-10T04:21:00Z"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799" w:author="Vermouth" w:date="2021-10-10T04:21:00Z">
                            <w:rPr>
                              <w:i/>
                              <w:iCs/>
                            </w:rPr>
                          </w:rPrChange>
                        </w:rPr>
                        <w:t>Hình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00" w:author="Vermouth" w:date="2021-10-10T04:21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ins w:id="2801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802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803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43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804" w:author="Vermouth" w:date="2021-10-10T04:21:00Z"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05" w:author="Vermouth" w:date="2021-10-10T04:21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Giao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06" w:author="Vermouth" w:date="2021-10-10T04:21:00Z">
                            <w:rPr>
                              <w:i/>
                              <w:iCs/>
                            </w:rPr>
                          </w:rPrChange>
                        </w:rPr>
                        <w:t>diện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07" w:author="Vermouth" w:date="2021-10-10T04:21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08" w:author="Vermouth" w:date="2021-10-10T04:21:00Z">
                            <w:rPr>
                              <w:i/>
                              <w:iCs/>
                            </w:rPr>
                          </w:rPrChange>
                        </w:rPr>
                        <w:t>chỉnh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09" w:author="Vermouth" w:date="2021-10-10T04:21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10" w:author="Vermouth" w:date="2021-10-10T04:21:00Z">
                            <w:rPr>
                              <w:i/>
                              <w:iCs/>
                            </w:rPr>
                          </w:rPrChange>
                        </w:rPr>
                        <w:t>sửa</w:t>
                      </w:r>
                    </w:ins>
                    <w:bookmarkEnd w:id="2797"/>
                    <w:proofErr w:type="spellEnd"/>
                  </w:p>
                </w:txbxContent>
              </v:textbox>
              <w10:wrap type="topAndBottom"/>
            </v:shape>
          </w:pict>
        </w:r>
      </w:ins>
      <w:r w:rsidR="00D6750E" w:rsidRPr="007B4037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20864" behindDoc="0" locked="0" layoutInCell="1" allowOverlap="1" wp14:anchorId="012657E2" wp14:editId="49496698">
            <wp:simplePos x="0" y="0"/>
            <wp:positionH relativeFrom="column">
              <wp:posOffset>669290</wp:posOffset>
            </wp:positionH>
            <wp:positionV relativeFrom="paragraph">
              <wp:posOffset>362585</wp:posOffset>
            </wp:positionV>
            <wp:extent cx="4785360" cy="2250440"/>
            <wp:effectExtent l="0" t="0" r="0" b="0"/>
            <wp:wrapTopAndBottom/>
            <wp:docPr id="209" name="Picture 20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Graphical user interface, text, application, email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750E" w:rsidRPr="007B4037">
        <w:rPr>
          <w:rFonts w:ascii="Times New Roman" w:hAnsi="Times New Roman" w:cs="Times New Roman"/>
          <w:sz w:val="26"/>
          <w:szCs w:val="26"/>
        </w:rPr>
        <w:t>-</w:t>
      </w:r>
      <w:r w:rsidR="0020229E" w:rsidRPr="007B4037">
        <w:rPr>
          <w:rFonts w:ascii="Times New Roman" w:hAnsi="Times New Roman" w:cs="Times New Roman"/>
          <w:sz w:val="26"/>
          <w:szCs w:val="26"/>
        </w:rPr>
        <w:tab/>
      </w:r>
      <w:r w:rsidR="00D6750E" w:rsidRPr="007B4037">
        <w:rPr>
          <w:rFonts w:ascii="Times New Roman" w:hAnsi="Times New Roman" w:cs="Times New Roman"/>
          <w:sz w:val="26"/>
          <w:szCs w:val="26"/>
        </w:rPr>
        <w:t xml:space="preserve">Thay </w:t>
      </w:r>
      <w:proofErr w:type="spellStart"/>
      <w:r w:rsidR="00D6750E" w:rsidRPr="007B403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="00D6750E" w:rsidRPr="007B40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6750E" w:rsidRPr="007B403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D6750E"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750E" w:rsidRPr="007B403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D6750E" w:rsidRPr="007B403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D6750E" w:rsidRPr="007B403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D6750E"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750E" w:rsidRPr="007B403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D6750E" w:rsidRPr="007B4037">
        <w:rPr>
          <w:rFonts w:ascii="Times New Roman" w:hAnsi="Times New Roman" w:cs="Times New Roman"/>
          <w:sz w:val="26"/>
          <w:szCs w:val="26"/>
        </w:rPr>
        <w:t>:</w:t>
      </w:r>
    </w:p>
    <w:p w14:paraId="04296BAC" w14:textId="00D4BF20" w:rsidR="00D6750E" w:rsidRPr="00B76598" w:rsidRDefault="00D6750E" w:rsidP="007B403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i/>
          <w:iCs/>
          <w:sz w:val="26"/>
          <w:szCs w:val="26"/>
        </w:rPr>
      </w:pPr>
      <w:r w:rsidRPr="007B4037">
        <w:rPr>
          <w:rFonts w:ascii="Times New Roman" w:hAnsi="Times New Roman" w:cs="Times New Roman"/>
          <w:sz w:val="26"/>
          <w:szCs w:val="26"/>
        </w:rPr>
        <w:lastRenderedPageBreak/>
        <w:tab/>
      </w:r>
      <w:r w:rsidRPr="007B4037">
        <w:rPr>
          <w:rFonts w:ascii="Times New Roman" w:hAnsi="Times New Roman" w:cs="Times New Roman"/>
          <w:sz w:val="26"/>
          <w:szCs w:val="26"/>
        </w:rPr>
        <w:tab/>
      </w:r>
      <w:r w:rsidRPr="007B4037">
        <w:rPr>
          <w:rFonts w:ascii="Times New Roman" w:hAnsi="Times New Roman" w:cs="Times New Roman"/>
          <w:sz w:val="26"/>
          <w:szCs w:val="26"/>
        </w:rPr>
        <w:tab/>
      </w:r>
      <w:r w:rsidRPr="007B4037">
        <w:rPr>
          <w:rFonts w:ascii="Times New Roman" w:hAnsi="Times New Roman" w:cs="Times New Roman"/>
          <w:sz w:val="26"/>
          <w:szCs w:val="26"/>
        </w:rPr>
        <w:tab/>
      </w:r>
      <w:r w:rsidRPr="00B76598">
        <w:rPr>
          <w:rFonts w:ascii="Times New Roman" w:hAnsi="Times New Roman" w:cs="Times New Roman"/>
          <w:i/>
          <w:iCs/>
          <w:sz w:val="26"/>
          <w:szCs w:val="26"/>
        </w:rPr>
        <w:tab/>
      </w:r>
      <w:del w:id="2811" w:author="Vermouth" w:date="2021-10-10T04:21:00Z">
        <w:r w:rsidRPr="00B76598" w:rsidDel="00452107">
          <w:rPr>
            <w:rFonts w:ascii="Times New Roman" w:hAnsi="Times New Roman" w:cs="Times New Roman"/>
            <w:i/>
            <w:iCs/>
            <w:sz w:val="26"/>
            <w:szCs w:val="26"/>
          </w:rPr>
          <w:delText>Hình 3.3</w:delText>
        </w:r>
        <w:r w:rsidR="00B76598" w:rsidDel="00452107">
          <w:rPr>
            <w:rFonts w:ascii="Times New Roman" w:hAnsi="Times New Roman" w:cs="Times New Roman"/>
            <w:i/>
            <w:iCs/>
            <w:sz w:val="26"/>
            <w:szCs w:val="26"/>
          </w:rPr>
          <w:delText>8</w:delText>
        </w:r>
        <w:r w:rsidRPr="00B76598" w:rsidDel="00452107">
          <w:rPr>
            <w:rFonts w:ascii="Times New Roman" w:hAnsi="Times New Roman" w:cs="Times New Roman"/>
            <w:i/>
            <w:iCs/>
            <w:sz w:val="26"/>
            <w:szCs w:val="26"/>
          </w:rPr>
          <w:delText xml:space="preserve"> Giao diện chỉnh sửa</w:delText>
        </w:r>
      </w:del>
    </w:p>
    <w:p w14:paraId="464C371E" w14:textId="2B544779" w:rsidR="00D6750E" w:rsidRPr="007B4037" w:rsidRDefault="00F37FF2" w:rsidP="007B403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  <w:ins w:id="2812" w:author="Vermouth" w:date="2021-10-10T04:21:00Z">
        <w:r>
          <w:rPr>
            <w:noProof/>
          </w:rPr>
          <w:pict w14:anchorId="2731C2CF">
            <v:shape id="_x0000_s2181" type="#_x0000_t202" style="position:absolute;margin-left:136.7pt;margin-top:61.75pt;width:179.25pt;height:.05pt;z-index:251702784;mso-position-horizontal-relative:text;mso-position-vertical-relative:text" stroked="f">
              <v:textbox style="mso-fit-shape-to-text:t" inset="0,0,0,0">
                <w:txbxContent>
                  <w:p w14:paraId="3B0B4E40" w14:textId="6FDCA357" w:rsidR="00452107" w:rsidRPr="00452107" w:rsidRDefault="00452107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  <w:rPrChange w:id="2813" w:author="Vermouth" w:date="2021-10-10T04:21:00Z">
                          <w:rPr>
                            <w:rFonts w:ascii="Times New Roman" w:hAnsi="Times New Roman" w:cs="Times New Roman"/>
                            <w:noProof/>
                            <w:sz w:val="26"/>
                            <w:szCs w:val="26"/>
                          </w:rPr>
                        </w:rPrChange>
                      </w:rPr>
                      <w:pPrChange w:id="2814" w:author="Vermouth" w:date="2021-10-10T04:21:00Z">
                        <w:pPr>
                          <w:tabs>
                            <w:tab w:val="left" w:pos="720"/>
                            <w:tab w:val="left" w:pos="1440"/>
                            <w:tab w:val="left" w:pos="2160"/>
                            <w:tab w:val="left" w:pos="2880"/>
                            <w:tab w:val="left" w:pos="3600"/>
                            <w:tab w:val="left" w:pos="4320"/>
                            <w:tab w:val="left" w:pos="5040"/>
                            <w:tab w:val="left" w:pos="5760"/>
                            <w:tab w:val="left" w:pos="6480"/>
                            <w:tab w:val="left" w:pos="7200"/>
                            <w:tab w:val="left" w:pos="7956"/>
                          </w:tabs>
                          <w:spacing w:before="80" w:after="80"/>
                          <w:ind w:right="90"/>
                        </w:pPr>
                      </w:pPrChange>
                    </w:pPr>
                    <w:bookmarkStart w:id="2815" w:name="_Toc84753686"/>
                    <w:proofErr w:type="spellStart"/>
                    <w:ins w:id="2816" w:author="Vermouth" w:date="2021-10-10T04:21:00Z"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17" w:author="Vermouth" w:date="2021-10-10T04:21:00Z">
                            <w:rPr>
                              <w:i/>
                              <w:iCs/>
                            </w:rPr>
                          </w:rPrChange>
                        </w:rPr>
                        <w:t>Hình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18" w:author="Vermouth" w:date="2021-10-10T04:21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ins w:id="2819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820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821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44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822" w:author="Vermouth" w:date="2021-10-10T04:21:00Z"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23" w:author="Vermouth" w:date="2021-10-10T04:21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Id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24" w:author="Vermouth" w:date="2021-10-10T04:21:00Z">
                            <w:rPr>
                              <w:i/>
                              <w:iCs/>
                            </w:rPr>
                          </w:rPrChange>
                        </w:rPr>
                        <w:t>chỉnh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25" w:author="Vermouth" w:date="2021-10-10T04:21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26" w:author="Vermouth" w:date="2021-10-10T04:21:00Z">
                            <w:rPr>
                              <w:i/>
                              <w:iCs/>
                            </w:rPr>
                          </w:rPrChange>
                        </w:rPr>
                        <w:t>sửa</w:t>
                      </w:r>
                    </w:ins>
                    <w:bookmarkEnd w:id="2815"/>
                    <w:proofErr w:type="spellEnd"/>
                  </w:p>
                </w:txbxContent>
              </v:textbox>
              <w10:wrap type="topAndBottom"/>
            </v:shape>
          </w:pict>
        </w:r>
      </w:ins>
      <w:r w:rsidR="00D6750E" w:rsidRPr="007B4037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23936" behindDoc="0" locked="0" layoutInCell="1" allowOverlap="1" wp14:anchorId="1FE40357" wp14:editId="1FF1C25B">
            <wp:simplePos x="0" y="0"/>
            <wp:positionH relativeFrom="column">
              <wp:posOffset>1736090</wp:posOffset>
            </wp:positionH>
            <wp:positionV relativeFrom="paragraph">
              <wp:posOffset>393700</wp:posOffset>
            </wp:positionV>
            <wp:extent cx="2276475" cy="333375"/>
            <wp:effectExtent l="0" t="0" r="0" b="0"/>
            <wp:wrapTopAndBottom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6750E" w:rsidRPr="007B4037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="00D6750E"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750E" w:rsidRPr="007B4037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="00D6750E"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750E" w:rsidRPr="007B40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D6750E"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750E" w:rsidRPr="007B4037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="00D6750E"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750E" w:rsidRPr="007B403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D6750E" w:rsidRPr="007B4037">
        <w:rPr>
          <w:rFonts w:ascii="Times New Roman" w:hAnsi="Times New Roman" w:cs="Times New Roman"/>
          <w:sz w:val="26"/>
          <w:szCs w:val="26"/>
        </w:rPr>
        <w:t xml:space="preserve"> id </w:t>
      </w:r>
      <w:proofErr w:type="spellStart"/>
      <w:r w:rsidR="00D6750E" w:rsidRPr="007B403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D6750E"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750E" w:rsidRPr="007B403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D6750E" w:rsidRPr="007B4037">
        <w:rPr>
          <w:rFonts w:ascii="Times New Roman" w:hAnsi="Times New Roman" w:cs="Times New Roman"/>
          <w:sz w:val="26"/>
          <w:szCs w:val="26"/>
        </w:rPr>
        <w:t>:</w:t>
      </w:r>
    </w:p>
    <w:p w14:paraId="4E3C1CF6" w14:textId="25333DCE" w:rsidR="00683BF9" w:rsidRPr="00B76598" w:rsidRDefault="00683BF9" w:rsidP="0090553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del w:id="2827" w:author="Vermouth" w:date="2021-10-10T04:21:00Z">
        <w:r w:rsidRPr="00B76598" w:rsidDel="00452107">
          <w:rPr>
            <w:rFonts w:ascii="Times New Roman" w:hAnsi="Times New Roman" w:cs="Times New Roman"/>
            <w:i/>
            <w:iCs/>
            <w:sz w:val="26"/>
            <w:szCs w:val="26"/>
          </w:rPr>
          <w:delText>Hình 3.3</w:delText>
        </w:r>
        <w:r w:rsidR="00B76598" w:rsidDel="00452107">
          <w:rPr>
            <w:rFonts w:ascii="Times New Roman" w:hAnsi="Times New Roman" w:cs="Times New Roman"/>
            <w:i/>
            <w:iCs/>
            <w:sz w:val="26"/>
            <w:szCs w:val="26"/>
          </w:rPr>
          <w:delText>9</w:delText>
        </w:r>
        <w:r w:rsidRPr="00B76598" w:rsidDel="00452107">
          <w:rPr>
            <w:rFonts w:ascii="Times New Roman" w:hAnsi="Times New Roman" w:cs="Times New Roman"/>
            <w:i/>
            <w:iCs/>
            <w:sz w:val="26"/>
            <w:szCs w:val="26"/>
          </w:rPr>
          <w:delText xml:space="preserve"> </w:delText>
        </w:r>
        <w:r w:rsidR="00905532" w:rsidRPr="00B76598" w:rsidDel="00452107">
          <w:rPr>
            <w:rFonts w:ascii="Times New Roman" w:hAnsi="Times New Roman" w:cs="Times New Roman"/>
            <w:i/>
            <w:iCs/>
            <w:sz w:val="26"/>
            <w:szCs w:val="26"/>
          </w:rPr>
          <w:delText>Id chỉnh sửa</w:delText>
        </w:r>
      </w:del>
    </w:p>
    <w:p w14:paraId="76EEC65E" w14:textId="5D0ED14B" w:rsidR="00D6750E" w:rsidRPr="007B4037" w:rsidRDefault="00D6750E" w:rsidP="002639CF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jc w:val="center"/>
        <w:rPr>
          <w:rFonts w:ascii="Times New Roman" w:hAnsi="Times New Roman" w:cs="Times New Roman"/>
          <w:sz w:val="26"/>
          <w:szCs w:val="26"/>
        </w:rPr>
      </w:pPr>
      <w:r w:rsidRPr="007B4037">
        <w:rPr>
          <w:rFonts w:ascii="Times New Roman" w:hAnsi="Times New Roman" w:cs="Times New Roman"/>
          <w:sz w:val="26"/>
          <w:szCs w:val="26"/>
        </w:rPr>
        <w:t>*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id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11</w:t>
      </w:r>
    </w:p>
    <w:p w14:paraId="1719EAD3" w14:textId="0C3C9B27" w:rsidR="00D6750E" w:rsidRPr="007B4037" w:rsidRDefault="00F37FF2" w:rsidP="007B403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  <w:ins w:id="2828" w:author="Vermouth" w:date="2021-10-10T04:22:00Z">
        <w:r>
          <w:rPr>
            <w:noProof/>
          </w:rPr>
          <w:pict w14:anchorId="75B9E8FE">
            <v:shape id="_x0000_s2182" type="#_x0000_t202" style="position:absolute;margin-left:6.5pt;margin-top:108.65pt;width:439.5pt;height:.05pt;z-index:251703808;mso-position-horizontal-relative:text;mso-position-vertical-relative:text" stroked="f">
              <v:textbox style="mso-fit-shape-to-text:t" inset="0,0,0,0">
                <w:txbxContent>
                  <w:p w14:paraId="782C53E7" w14:textId="7CB22885" w:rsidR="00452107" w:rsidRPr="00452107" w:rsidRDefault="00452107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pPrChange w:id="2829" w:author="Vermouth" w:date="2021-10-10T04:22:00Z">
                        <w:pPr>
                          <w:tabs>
                            <w:tab w:val="left" w:pos="720"/>
                            <w:tab w:val="left" w:pos="1440"/>
                            <w:tab w:val="left" w:pos="2160"/>
                            <w:tab w:val="left" w:pos="2880"/>
                            <w:tab w:val="left" w:pos="3600"/>
                            <w:tab w:val="left" w:pos="4320"/>
                            <w:tab w:val="left" w:pos="5040"/>
                            <w:tab w:val="left" w:pos="5760"/>
                            <w:tab w:val="left" w:pos="6480"/>
                            <w:tab w:val="left" w:pos="7200"/>
                            <w:tab w:val="left" w:pos="7956"/>
                          </w:tabs>
                          <w:spacing w:before="80" w:after="80"/>
                          <w:ind w:right="90"/>
                        </w:pPr>
                      </w:pPrChange>
                    </w:pPr>
                    <w:bookmarkStart w:id="2830" w:name="_Toc84753687"/>
                    <w:proofErr w:type="spellStart"/>
                    <w:ins w:id="2831" w:author="Vermouth" w:date="2021-10-10T04:22:00Z"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32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>Hình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33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ins w:id="2834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835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836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45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837" w:author="Vermouth" w:date="2021-10-10T04:22:00Z"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38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39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>Sản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40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41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>phẩm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42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43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>được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44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45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>chỉnh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46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47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>sửa</w:t>
                      </w:r>
                    </w:ins>
                    <w:bookmarkEnd w:id="2830"/>
                    <w:proofErr w:type="spellEnd"/>
                  </w:p>
                </w:txbxContent>
              </v:textbox>
              <w10:wrap type="topAndBottom"/>
            </v:shape>
          </w:pict>
        </w:r>
      </w:ins>
      <w:r w:rsidR="00B76598" w:rsidRPr="00B76598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618816" behindDoc="0" locked="0" layoutInCell="1" allowOverlap="1" wp14:anchorId="29B54D74" wp14:editId="18B9D2DC">
            <wp:simplePos x="0" y="0"/>
            <wp:positionH relativeFrom="column">
              <wp:posOffset>82550</wp:posOffset>
            </wp:positionH>
            <wp:positionV relativeFrom="paragraph">
              <wp:posOffset>427355</wp:posOffset>
            </wp:positionV>
            <wp:extent cx="5581650" cy="895350"/>
            <wp:effectExtent l="0" t="0" r="0" b="0"/>
            <wp:wrapTopAndBottom/>
            <wp:docPr id="211" name="Picture 21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Graphical user interface, application, Word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706A8D" w14:textId="2DA514DB" w:rsidR="00D6750E" w:rsidRPr="00B76598" w:rsidRDefault="00496D6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i/>
          <w:iCs/>
          <w:sz w:val="26"/>
          <w:szCs w:val="26"/>
        </w:rPr>
        <w:pPrChange w:id="2848" w:author="Vermouth" w:date="2021-10-10T04:22:00Z">
          <w:pPr>
            <w:tabs>
              <w:tab w:val="left" w:pos="720"/>
              <w:tab w:val="left" w:pos="1440"/>
              <w:tab w:val="left" w:pos="2160"/>
              <w:tab w:val="left" w:pos="2880"/>
              <w:tab w:val="left" w:pos="3600"/>
              <w:tab w:val="left" w:pos="4320"/>
              <w:tab w:val="left" w:pos="5040"/>
              <w:tab w:val="left" w:pos="5760"/>
              <w:tab w:val="left" w:pos="6480"/>
              <w:tab w:val="left" w:pos="7200"/>
              <w:tab w:val="left" w:pos="7956"/>
            </w:tabs>
            <w:spacing w:before="80" w:after="80"/>
            <w:ind w:right="90"/>
            <w:jc w:val="center"/>
          </w:pPr>
        </w:pPrChange>
      </w:pPr>
      <w:del w:id="2849" w:author="Vermouth" w:date="2021-10-10T04:22:00Z">
        <w:r w:rsidRPr="00B76598" w:rsidDel="00452107">
          <w:rPr>
            <w:rFonts w:ascii="Times New Roman" w:hAnsi="Times New Roman" w:cs="Times New Roman"/>
            <w:i/>
            <w:iCs/>
            <w:sz w:val="26"/>
            <w:szCs w:val="26"/>
          </w:rPr>
          <w:delText>Hình 3.</w:delText>
        </w:r>
        <w:r w:rsidR="00B76598" w:rsidDel="00452107">
          <w:rPr>
            <w:rFonts w:ascii="Times New Roman" w:hAnsi="Times New Roman" w:cs="Times New Roman"/>
            <w:i/>
            <w:iCs/>
            <w:sz w:val="26"/>
            <w:szCs w:val="26"/>
          </w:rPr>
          <w:delText>40</w:delText>
        </w:r>
        <w:r w:rsidRPr="00B76598" w:rsidDel="00452107">
          <w:rPr>
            <w:rFonts w:ascii="Times New Roman" w:hAnsi="Times New Roman" w:cs="Times New Roman"/>
            <w:i/>
            <w:iCs/>
            <w:sz w:val="26"/>
            <w:szCs w:val="26"/>
          </w:rPr>
          <w:delText xml:space="preserve"> Sản phẩm được chỉnh sửa</w:delText>
        </w:r>
      </w:del>
    </w:p>
    <w:p w14:paraId="09DB5FEF" w14:textId="182BF621" w:rsidR="00496D65" w:rsidRPr="007B4037" w:rsidRDefault="00F37FF2" w:rsidP="007B403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  <w:ins w:id="2850" w:author="Vermouth" w:date="2021-10-10T04:22:00Z">
        <w:r>
          <w:rPr>
            <w:noProof/>
          </w:rPr>
          <w:pict w14:anchorId="1DDE04A6">
            <v:shape id="_x0000_s2183" type="#_x0000_t202" style="position:absolute;margin-left:29.3pt;margin-top:85.75pt;width:395.05pt;height:.05pt;z-index:251704832;mso-position-horizontal-relative:text;mso-position-vertical-relative:text" stroked="f">
              <v:textbox style="mso-fit-shape-to-text:t" inset="0,0,0,0">
                <w:txbxContent>
                  <w:p w14:paraId="69650C6C" w14:textId="0DECCB3A" w:rsidR="00452107" w:rsidRPr="00452107" w:rsidRDefault="00452107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  <w:rPrChange w:id="2851" w:author="Vermouth" w:date="2021-10-10T04:22:00Z">
                          <w:rPr>
                            <w:rFonts w:ascii="Times New Roman" w:hAnsi="Times New Roman" w:cs="Times New Roman"/>
                            <w:noProof/>
                            <w:sz w:val="26"/>
                            <w:szCs w:val="26"/>
                          </w:rPr>
                        </w:rPrChange>
                      </w:rPr>
                      <w:pPrChange w:id="2852" w:author="Vermouth" w:date="2021-10-10T04:22:00Z">
                        <w:pPr>
                          <w:tabs>
                            <w:tab w:val="left" w:pos="720"/>
                            <w:tab w:val="left" w:pos="1440"/>
                            <w:tab w:val="left" w:pos="2160"/>
                            <w:tab w:val="left" w:pos="2880"/>
                            <w:tab w:val="left" w:pos="3600"/>
                            <w:tab w:val="left" w:pos="4320"/>
                            <w:tab w:val="left" w:pos="5040"/>
                            <w:tab w:val="left" w:pos="5760"/>
                            <w:tab w:val="left" w:pos="6480"/>
                            <w:tab w:val="left" w:pos="7200"/>
                            <w:tab w:val="left" w:pos="7956"/>
                          </w:tabs>
                          <w:spacing w:before="80" w:after="80"/>
                          <w:ind w:right="90"/>
                        </w:pPr>
                      </w:pPrChange>
                    </w:pPr>
                    <w:bookmarkStart w:id="2853" w:name="_Toc84753688"/>
                    <w:proofErr w:type="spellStart"/>
                    <w:ins w:id="2854" w:author="Vermouth" w:date="2021-10-10T04:22:00Z"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55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>Hình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56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ins w:id="2857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858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859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46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860" w:author="Vermouth" w:date="2021-10-10T04:22:00Z"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61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Danh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62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>sách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63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64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>sản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65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66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>phẩm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67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68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>sau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69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70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>khi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71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72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>bị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73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74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>xóa</w:t>
                      </w:r>
                    </w:ins>
                    <w:bookmarkEnd w:id="2853"/>
                    <w:proofErr w:type="spellEnd"/>
                  </w:p>
                </w:txbxContent>
              </v:textbox>
              <w10:wrap type="topAndBottom"/>
            </v:shape>
          </w:pict>
        </w:r>
      </w:ins>
      <w:r w:rsidR="009E2862" w:rsidRPr="007B4037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24960" behindDoc="0" locked="0" layoutInCell="1" allowOverlap="1" wp14:anchorId="71AE9A96" wp14:editId="2BDB056F">
            <wp:simplePos x="0" y="0"/>
            <wp:positionH relativeFrom="column">
              <wp:posOffset>372110</wp:posOffset>
            </wp:positionH>
            <wp:positionV relativeFrom="paragraph">
              <wp:posOffset>338455</wp:posOffset>
            </wp:positionV>
            <wp:extent cx="5017135" cy="693420"/>
            <wp:effectExtent l="0" t="0" r="0" b="0"/>
            <wp:wrapTopAndBottom/>
            <wp:docPr id="212" name="Picture 2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Graphical user interface, text, application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135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2862" w:rsidRPr="007B4037">
        <w:rPr>
          <w:rFonts w:ascii="Times New Roman" w:hAnsi="Times New Roman" w:cs="Times New Roman"/>
          <w:sz w:val="26"/>
          <w:szCs w:val="26"/>
        </w:rPr>
        <w:t>-</w:t>
      </w:r>
      <w:r w:rsidR="007D4A82" w:rsidRPr="007B403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="009E2862" w:rsidRPr="007B403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9E2862"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2862" w:rsidRPr="007B403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9E2862"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2862" w:rsidRPr="007B403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9E2862"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2862" w:rsidRPr="007B4037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="009E2862"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2862" w:rsidRPr="007B403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9E2862"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2862" w:rsidRPr="007B403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9E2862" w:rsidRPr="007B4037">
        <w:rPr>
          <w:rFonts w:ascii="Times New Roman" w:hAnsi="Times New Roman" w:cs="Times New Roman"/>
          <w:sz w:val="26"/>
          <w:szCs w:val="26"/>
        </w:rPr>
        <w:t>:</w:t>
      </w:r>
    </w:p>
    <w:p w14:paraId="532E1B59" w14:textId="4A17790E" w:rsidR="003978C4" w:rsidRPr="00571673" w:rsidRDefault="009E2862" w:rsidP="007B403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del w:id="2875" w:author="Vermouth" w:date="2021-10-10T04:22:00Z">
        <w:r w:rsidRPr="00571673" w:rsidDel="00452107">
          <w:rPr>
            <w:rFonts w:ascii="Times New Roman" w:hAnsi="Times New Roman" w:cs="Times New Roman"/>
            <w:i/>
            <w:iCs/>
            <w:sz w:val="26"/>
            <w:szCs w:val="26"/>
          </w:rPr>
          <w:delText>Hình 3.</w:delText>
        </w:r>
        <w:r w:rsidR="00571673" w:rsidDel="00452107">
          <w:rPr>
            <w:rFonts w:ascii="Times New Roman" w:hAnsi="Times New Roman" w:cs="Times New Roman"/>
            <w:i/>
            <w:iCs/>
            <w:sz w:val="26"/>
            <w:szCs w:val="26"/>
          </w:rPr>
          <w:delText>41</w:delText>
        </w:r>
      </w:del>
      <w:r w:rsidRPr="00571673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del w:id="2876" w:author="Vermouth" w:date="2021-10-10T04:22:00Z">
        <w:r w:rsidRPr="00571673" w:rsidDel="00452107">
          <w:rPr>
            <w:rFonts w:ascii="Times New Roman" w:hAnsi="Times New Roman" w:cs="Times New Roman"/>
            <w:i/>
            <w:iCs/>
            <w:sz w:val="26"/>
            <w:szCs w:val="26"/>
          </w:rPr>
          <w:delText>Danh sách sản phẩm sau khi bị xóa</w:delText>
        </w:r>
      </w:del>
    </w:p>
    <w:p w14:paraId="66BAD473" w14:textId="554DB84B" w:rsidR="003978C4" w:rsidRDefault="003978C4" w:rsidP="007B403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  <w:r w:rsidRPr="007B4037">
        <w:rPr>
          <w:rFonts w:ascii="Times New Roman" w:hAnsi="Times New Roman" w:cs="Times New Roman"/>
          <w:sz w:val="26"/>
          <w:szCs w:val="26"/>
        </w:rPr>
        <w:t>-</w:t>
      </w:r>
      <w:r w:rsidRPr="007B403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LocalStorage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web.</w:t>
      </w:r>
    </w:p>
    <w:p w14:paraId="21A402B8" w14:textId="2C090EC8" w:rsidR="00621709" w:rsidRDefault="00621709" w:rsidP="007B403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</w:p>
    <w:p w14:paraId="7288E280" w14:textId="77777777" w:rsidR="00621709" w:rsidRPr="007B4037" w:rsidRDefault="00621709" w:rsidP="007B403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</w:p>
    <w:p w14:paraId="1D7E71F9" w14:textId="18B2FE9C" w:rsidR="003978C4" w:rsidRDefault="00F37FF2" w:rsidP="007B403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  <w:ins w:id="2877" w:author="Vermouth" w:date="2021-10-10T04:22:00Z">
        <w:r>
          <w:rPr>
            <w:noProof/>
          </w:rPr>
          <w:pict w14:anchorId="1BEDA48C">
            <v:shape id="_x0000_s2184" type="#_x0000_t202" style="position:absolute;margin-left:107.3pt;margin-top:182.75pt;width:238.8pt;height:.05pt;z-index:251705856;mso-position-horizontal-relative:text;mso-position-vertical-relative:text" stroked="f">
              <v:textbox style="mso-fit-shape-to-text:t" inset="0,0,0,0">
                <w:txbxContent>
                  <w:p w14:paraId="06CE4FE7" w14:textId="00BBE3AB" w:rsidR="00452107" w:rsidRPr="00452107" w:rsidRDefault="00452107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  <w:rPrChange w:id="2878" w:author="Vermouth" w:date="2021-10-10T04:22:00Z">
                          <w:rPr>
                            <w:rFonts w:ascii="Times New Roman" w:hAnsi="Times New Roman" w:cs="Times New Roman"/>
                            <w:noProof/>
                            <w:sz w:val="26"/>
                            <w:szCs w:val="26"/>
                          </w:rPr>
                        </w:rPrChange>
                      </w:rPr>
                      <w:pPrChange w:id="2879" w:author="Vermouth" w:date="2021-10-10T04:22:00Z">
                        <w:pPr>
                          <w:tabs>
                            <w:tab w:val="left" w:pos="720"/>
                            <w:tab w:val="left" w:pos="1440"/>
                            <w:tab w:val="left" w:pos="2160"/>
                            <w:tab w:val="left" w:pos="2880"/>
                            <w:tab w:val="left" w:pos="3600"/>
                            <w:tab w:val="left" w:pos="4320"/>
                            <w:tab w:val="left" w:pos="5040"/>
                            <w:tab w:val="left" w:pos="5760"/>
                            <w:tab w:val="left" w:pos="6480"/>
                            <w:tab w:val="left" w:pos="7200"/>
                            <w:tab w:val="left" w:pos="7956"/>
                          </w:tabs>
                          <w:spacing w:before="80" w:after="80"/>
                          <w:ind w:right="90"/>
                        </w:pPr>
                      </w:pPrChange>
                    </w:pPr>
                    <w:bookmarkStart w:id="2880" w:name="_Toc84753689"/>
                    <w:proofErr w:type="spellStart"/>
                    <w:ins w:id="2881" w:author="Vermouth" w:date="2021-10-10T04:22:00Z"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82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>Hình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83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ins w:id="2884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885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886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47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887" w:author="Vermouth" w:date="2021-10-10T04:22:00Z"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88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89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>Đơn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90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91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>hàng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92" w:author="Vermouth" w:date="2021-10-10T04:22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#1</w:t>
                      </w:r>
                    </w:ins>
                    <w:bookmarkEnd w:id="2880"/>
                  </w:p>
                </w:txbxContent>
              </v:textbox>
              <w10:wrap type="topAndBottom"/>
            </v:shape>
          </w:pict>
        </w:r>
      </w:ins>
      <w:r w:rsidR="009526F8" w:rsidRPr="007B4037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19840" behindDoc="0" locked="0" layoutInCell="1" allowOverlap="1" wp14:anchorId="21845031" wp14:editId="0C6C400E">
            <wp:simplePos x="0" y="0"/>
            <wp:positionH relativeFrom="column">
              <wp:posOffset>1362710</wp:posOffset>
            </wp:positionH>
            <wp:positionV relativeFrom="paragraph">
              <wp:posOffset>354965</wp:posOffset>
            </wp:positionV>
            <wp:extent cx="3032760" cy="1908810"/>
            <wp:effectExtent l="0" t="0" r="0" b="0"/>
            <wp:wrapTopAndBottom/>
            <wp:docPr id="213" name="Picture 2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Graphical user interface, text, application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78C4" w:rsidRPr="007B4037">
        <w:rPr>
          <w:rFonts w:ascii="Times New Roman" w:hAnsi="Times New Roman" w:cs="Times New Roman"/>
          <w:sz w:val="26"/>
          <w:szCs w:val="26"/>
        </w:rPr>
        <w:t>-</w:t>
      </w:r>
      <w:r w:rsidR="003978C4" w:rsidRPr="007B4037">
        <w:rPr>
          <w:rFonts w:ascii="Times New Roman" w:hAnsi="Times New Roman" w:cs="Times New Roman"/>
          <w:sz w:val="26"/>
          <w:szCs w:val="26"/>
        </w:rPr>
        <w:tab/>
        <w:t xml:space="preserve">Xem chi </w:t>
      </w:r>
      <w:proofErr w:type="spellStart"/>
      <w:r w:rsidR="003978C4" w:rsidRPr="007B403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3978C4"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78C4" w:rsidRPr="007B403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3978C4"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78C4" w:rsidRPr="007B403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978C4" w:rsidRPr="007B4037">
        <w:rPr>
          <w:rFonts w:ascii="Times New Roman" w:hAnsi="Times New Roman" w:cs="Times New Roman"/>
          <w:sz w:val="26"/>
          <w:szCs w:val="26"/>
        </w:rPr>
        <w:t>:</w:t>
      </w:r>
    </w:p>
    <w:p w14:paraId="22D8204C" w14:textId="17D6E4DB" w:rsidR="00A83783" w:rsidRPr="00302C93" w:rsidRDefault="00F37FF2" w:rsidP="00A8378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ins w:id="2893" w:author="Vermouth" w:date="2021-10-10T04:23:00Z">
        <w:r>
          <w:rPr>
            <w:noProof/>
          </w:rPr>
          <w:lastRenderedPageBreak/>
          <w:pict w14:anchorId="0C4D9C93">
            <v:shape id="_x0000_s2185" type="#_x0000_t202" style="position:absolute;left:0;text-align:left;margin-left:124.7pt;margin-top:237.65pt;width:212.4pt;height:.05pt;z-index:251706880;mso-position-horizontal-relative:text;mso-position-vertical-relative:text" stroked="f">
              <v:textbox style="mso-fit-shape-to-text:t" inset="0,0,0,0">
                <w:txbxContent>
                  <w:p w14:paraId="187C745E" w14:textId="5B477542" w:rsidR="00452107" w:rsidRPr="00452107" w:rsidRDefault="00452107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  <w:rPrChange w:id="2894" w:author="Vermouth" w:date="2021-10-10T04:23:00Z">
                          <w:rPr>
                            <w:rFonts w:ascii="Times New Roman" w:hAnsi="Times New Roman" w:cs="Times New Roman"/>
                            <w:noProof/>
                            <w:sz w:val="26"/>
                            <w:szCs w:val="26"/>
                          </w:rPr>
                        </w:rPrChange>
                      </w:rPr>
                      <w:pPrChange w:id="2895" w:author="Vermouth" w:date="2021-10-10T04:23:00Z">
                        <w:pPr>
                          <w:tabs>
                            <w:tab w:val="left" w:pos="720"/>
                            <w:tab w:val="left" w:pos="1440"/>
                            <w:tab w:val="left" w:pos="2160"/>
                            <w:tab w:val="left" w:pos="2880"/>
                            <w:tab w:val="left" w:pos="3600"/>
                            <w:tab w:val="left" w:pos="4320"/>
                            <w:tab w:val="left" w:pos="5040"/>
                            <w:tab w:val="left" w:pos="5760"/>
                            <w:tab w:val="left" w:pos="6480"/>
                            <w:tab w:val="left" w:pos="7200"/>
                            <w:tab w:val="left" w:pos="7956"/>
                          </w:tabs>
                          <w:spacing w:before="80" w:after="80"/>
                          <w:ind w:right="90"/>
                          <w:jc w:val="center"/>
                        </w:pPr>
                      </w:pPrChange>
                    </w:pPr>
                    <w:bookmarkStart w:id="2896" w:name="_Toc84753690"/>
                    <w:proofErr w:type="spellStart"/>
                    <w:ins w:id="2897" w:author="Vermouth" w:date="2021-10-10T04:23:00Z"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98" w:author="Vermouth" w:date="2021-10-10T04:23:00Z">
                            <w:rPr>
                              <w:i/>
                              <w:iCs/>
                            </w:rPr>
                          </w:rPrChange>
                        </w:rPr>
                        <w:t>Hình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899" w:author="Vermouth" w:date="2021-10-10T04:23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ins w:id="2900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901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902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48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903" w:author="Vermouth" w:date="2021-10-10T04:23:00Z"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904" w:author="Vermouth" w:date="2021-10-10T04:23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905" w:author="Vermouth" w:date="2021-10-10T04:23:00Z">
                            <w:rPr>
                              <w:i/>
                              <w:iCs/>
                            </w:rPr>
                          </w:rPrChange>
                        </w:rPr>
                        <w:t>Đơn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906" w:author="Vermouth" w:date="2021-10-10T04:23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907" w:author="Vermouth" w:date="2021-10-10T04:23:00Z">
                            <w:rPr>
                              <w:i/>
                              <w:iCs/>
                            </w:rPr>
                          </w:rPrChange>
                        </w:rPr>
                        <w:t>hàng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908" w:author="Vermouth" w:date="2021-10-10T04:23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#2</w:t>
                      </w:r>
                    </w:ins>
                    <w:bookmarkEnd w:id="2896"/>
                  </w:p>
                </w:txbxContent>
              </v:textbox>
              <w10:wrap type="topAndBottom"/>
            </v:shape>
          </w:pict>
        </w:r>
      </w:ins>
      <w:r w:rsidR="00452107" w:rsidRPr="00302C93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0560" behindDoc="0" locked="0" layoutInCell="1" allowOverlap="1" wp14:anchorId="026EEBF4" wp14:editId="2FE20C90">
            <wp:simplePos x="0" y="0"/>
            <wp:positionH relativeFrom="column">
              <wp:posOffset>1583690</wp:posOffset>
            </wp:positionH>
            <wp:positionV relativeFrom="paragraph">
              <wp:posOffset>484505</wp:posOffset>
            </wp:positionV>
            <wp:extent cx="2697480" cy="2476655"/>
            <wp:effectExtent l="0" t="0" r="0" b="0"/>
            <wp:wrapTopAndBottom/>
            <wp:docPr id="214" name="Picture 2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Graphical user interface, text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247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del w:id="2909" w:author="Vermouth" w:date="2021-10-10T04:22:00Z">
        <w:r w:rsidR="00621709" w:rsidRPr="00302C93" w:rsidDel="00452107">
          <w:rPr>
            <w:rFonts w:ascii="Times New Roman" w:hAnsi="Times New Roman" w:cs="Times New Roman"/>
            <w:i/>
            <w:iCs/>
            <w:sz w:val="26"/>
            <w:szCs w:val="26"/>
          </w:rPr>
          <w:delText>Hình 3.</w:delText>
        </w:r>
        <w:r w:rsidR="00302C93" w:rsidDel="00452107">
          <w:rPr>
            <w:rFonts w:ascii="Times New Roman" w:hAnsi="Times New Roman" w:cs="Times New Roman"/>
            <w:i/>
            <w:iCs/>
            <w:sz w:val="26"/>
            <w:szCs w:val="26"/>
          </w:rPr>
          <w:delText>42</w:delText>
        </w:r>
        <w:r w:rsidR="00621709" w:rsidRPr="00302C93" w:rsidDel="00452107">
          <w:rPr>
            <w:rFonts w:ascii="Times New Roman" w:hAnsi="Times New Roman" w:cs="Times New Roman"/>
            <w:i/>
            <w:iCs/>
            <w:sz w:val="26"/>
            <w:szCs w:val="26"/>
          </w:rPr>
          <w:delText xml:space="preserve"> Đơn hàng #1</w:delText>
        </w:r>
      </w:del>
    </w:p>
    <w:p w14:paraId="4F2CD6D3" w14:textId="7D8B610F" w:rsidR="009526F8" w:rsidRPr="00302C93" w:rsidDel="00452107" w:rsidRDefault="009526F8" w:rsidP="0062170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jc w:val="center"/>
        <w:rPr>
          <w:del w:id="2910" w:author="Vermouth" w:date="2021-10-10T04:22:00Z"/>
          <w:rFonts w:ascii="Times New Roman" w:hAnsi="Times New Roman" w:cs="Times New Roman"/>
          <w:i/>
          <w:iCs/>
          <w:sz w:val="26"/>
          <w:szCs w:val="26"/>
        </w:rPr>
      </w:pPr>
      <w:del w:id="2911" w:author="Vermouth" w:date="2021-10-10T04:22:00Z">
        <w:r w:rsidRPr="00302C93" w:rsidDel="00452107">
          <w:rPr>
            <w:rFonts w:ascii="Times New Roman" w:hAnsi="Times New Roman" w:cs="Times New Roman"/>
            <w:i/>
            <w:iCs/>
            <w:sz w:val="26"/>
            <w:szCs w:val="26"/>
          </w:rPr>
          <w:delText>Hình 3.</w:delText>
        </w:r>
        <w:r w:rsidR="00302C93" w:rsidDel="00452107">
          <w:rPr>
            <w:rFonts w:ascii="Times New Roman" w:hAnsi="Times New Roman" w:cs="Times New Roman"/>
            <w:i/>
            <w:iCs/>
            <w:sz w:val="26"/>
            <w:szCs w:val="26"/>
          </w:rPr>
          <w:delText>43</w:delText>
        </w:r>
        <w:r w:rsidRPr="00302C93" w:rsidDel="00452107">
          <w:rPr>
            <w:rFonts w:ascii="Times New Roman" w:hAnsi="Times New Roman" w:cs="Times New Roman"/>
            <w:i/>
            <w:iCs/>
            <w:sz w:val="26"/>
            <w:szCs w:val="26"/>
          </w:rPr>
          <w:delText xml:space="preserve"> Đơn hàng #2</w:delText>
        </w:r>
      </w:del>
    </w:p>
    <w:p w14:paraId="59F158AA" w14:textId="3F783119" w:rsidR="009526F8" w:rsidRPr="007B4037" w:rsidRDefault="009526F8" w:rsidP="007B403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</w:p>
    <w:p w14:paraId="1D8FF5FB" w14:textId="7F40B707" w:rsidR="009526F8" w:rsidRPr="007B4037" w:rsidRDefault="009526F8" w:rsidP="007B403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</w:p>
    <w:p w14:paraId="3DDC4A91" w14:textId="2A407181" w:rsidR="009526F8" w:rsidRPr="007B4037" w:rsidRDefault="00E74E4C" w:rsidP="007B403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  <w:r w:rsidRPr="007B4037">
        <w:rPr>
          <w:rFonts w:ascii="Times New Roman" w:hAnsi="Times New Roman" w:cs="Times New Roman"/>
          <w:sz w:val="26"/>
          <w:szCs w:val="26"/>
        </w:rPr>
        <w:t>-</w:t>
      </w:r>
      <w:r w:rsidR="00F900B1" w:rsidRPr="007B403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403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B4037">
        <w:rPr>
          <w:rFonts w:ascii="Times New Roman" w:hAnsi="Times New Roman" w:cs="Times New Roman"/>
          <w:sz w:val="26"/>
          <w:szCs w:val="26"/>
        </w:rPr>
        <w:t>:</w:t>
      </w:r>
    </w:p>
    <w:p w14:paraId="2486C1E9" w14:textId="73B76395" w:rsidR="00E74E4C" w:rsidRPr="00302C93" w:rsidRDefault="00F37FF2" w:rsidP="007B403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i/>
          <w:iCs/>
          <w:sz w:val="26"/>
          <w:szCs w:val="26"/>
        </w:rPr>
      </w:pPr>
      <w:ins w:id="2912" w:author="Vermouth" w:date="2021-10-10T04:23:00Z">
        <w:r>
          <w:rPr>
            <w:noProof/>
          </w:rPr>
          <w:pict w14:anchorId="32A24AFF">
            <v:shape id="_x0000_s2186" type="#_x0000_t202" style="position:absolute;margin-left:-.1pt;margin-top:42.9pt;width:481.9pt;height:.05pt;z-index:251707904;mso-position-horizontal-relative:text;mso-position-vertical-relative:text" stroked="f">
              <v:textbox style="mso-fit-shape-to-text:t" inset="0,0,0,0">
                <w:txbxContent>
                  <w:p w14:paraId="1723EF1B" w14:textId="6D8A977F" w:rsidR="00452107" w:rsidRPr="00452107" w:rsidRDefault="00452107">
                    <w:pPr>
                      <w:pStyle w:val="Caption"/>
                      <w:jc w:val="center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  <w:rPrChange w:id="2913" w:author="Vermouth" w:date="2021-10-10T04:23:00Z">
                          <w:rPr>
                            <w:rFonts w:ascii="Times New Roman" w:hAnsi="Times New Roman" w:cs="Times New Roman"/>
                            <w:noProof/>
                            <w:sz w:val="26"/>
                            <w:szCs w:val="26"/>
                          </w:rPr>
                        </w:rPrChange>
                      </w:rPr>
                      <w:pPrChange w:id="2914" w:author="Vermouth" w:date="2021-10-10T04:23:00Z">
                        <w:pPr>
                          <w:tabs>
                            <w:tab w:val="left" w:pos="720"/>
                            <w:tab w:val="left" w:pos="1440"/>
                            <w:tab w:val="left" w:pos="2160"/>
                            <w:tab w:val="left" w:pos="2880"/>
                            <w:tab w:val="left" w:pos="3600"/>
                            <w:tab w:val="left" w:pos="4320"/>
                            <w:tab w:val="left" w:pos="5040"/>
                            <w:tab w:val="left" w:pos="5760"/>
                            <w:tab w:val="left" w:pos="6480"/>
                            <w:tab w:val="left" w:pos="7200"/>
                            <w:tab w:val="left" w:pos="7956"/>
                          </w:tabs>
                          <w:spacing w:before="80" w:after="80"/>
                          <w:ind w:right="90"/>
                        </w:pPr>
                      </w:pPrChange>
                    </w:pPr>
                    <w:bookmarkStart w:id="2915" w:name="_Toc84753691"/>
                    <w:proofErr w:type="spellStart"/>
                    <w:ins w:id="2916" w:author="Vermouth" w:date="2021-10-10T04:23:00Z"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917" w:author="Vermouth" w:date="2021-10-10T04:23:00Z">
                            <w:rPr>
                              <w:i/>
                              <w:iCs/>
                            </w:rPr>
                          </w:rPrChange>
                        </w:rPr>
                        <w:t>Hình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918" w:author="Vermouth" w:date="2021-10-10T04:23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</w:ins>
                    <w:ins w:id="2919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STYLEREF 1 \s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r w:rsidR="005C2ECC">
                      <w:rPr>
                        <w:rFonts w:ascii="Times New Roman" w:hAnsi="Times New Roman" w:cs="Times New Roman"/>
                        <w:noProof/>
                        <w:color w:val="auto"/>
                        <w:sz w:val="26"/>
                        <w:szCs w:val="26"/>
                      </w:rPr>
                      <w:t>3</w:t>
                    </w:r>
                    <w:ins w:id="2920" w:author="Vermouth" w:date="2021-10-10T04:33:00Z"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t>.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instrText xml:space="preserve"> SEQ Hình \* ARABIC \s 1 </w:instrText>
                      </w:r>
                    </w:ins>
                    <w:r w:rsidR="005C2ECC">
                      <w:rPr>
                        <w:rFonts w:ascii="Times New Roman" w:hAnsi="Times New Roman" w:cs="Times New Roman"/>
                        <w:color w:val="auto"/>
                        <w:sz w:val="26"/>
                        <w:szCs w:val="26"/>
                      </w:rPr>
                      <w:fldChar w:fldCharType="separate"/>
                    </w:r>
                    <w:ins w:id="2921" w:author="Vermouth" w:date="2021-10-10T04:33:00Z">
                      <w:r w:rsidR="005C2ECC">
                        <w:rPr>
                          <w:rFonts w:ascii="Times New Roman" w:hAnsi="Times New Roman" w:cs="Times New Roman"/>
                          <w:noProof/>
                          <w:color w:val="auto"/>
                          <w:sz w:val="26"/>
                          <w:szCs w:val="26"/>
                        </w:rPr>
                        <w:t>49</w:t>
                      </w:r>
                      <w:r w:rsidR="005C2ECC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</w:ins>
                    <w:ins w:id="2922" w:author="Vermouth" w:date="2021-10-10T04:23:00Z"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923" w:author="Vermouth" w:date="2021-10-10T04:23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924" w:author="Vermouth" w:date="2021-10-10T04:23:00Z">
                            <w:rPr>
                              <w:i/>
                              <w:iCs/>
                            </w:rPr>
                          </w:rPrChange>
                        </w:rPr>
                        <w:t>Xóa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925" w:author="Vermouth" w:date="2021-10-10T04:23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926" w:author="Vermouth" w:date="2021-10-10T04:23:00Z">
                            <w:rPr>
                              <w:i/>
                              <w:iCs/>
                            </w:rPr>
                          </w:rPrChange>
                        </w:rPr>
                        <w:t>đơn</w:t>
                      </w:r>
                      <w:proofErr w:type="spellEnd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927" w:author="Vermouth" w:date="2021-10-10T04:23:00Z">
                            <w:rPr>
                              <w:i/>
                              <w:iCs/>
                            </w:rPr>
                          </w:rPrChange>
                        </w:rPr>
                        <w:t xml:space="preserve"> </w:t>
                      </w:r>
                      <w:proofErr w:type="spellStart"/>
                      <w:r w:rsidRPr="00452107">
                        <w:rPr>
                          <w:rFonts w:ascii="Times New Roman" w:hAnsi="Times New Roman" w:cs="Times New Roman"/>
                          <w:color w:val="auto"/>
                          <w:sz w:val="26"/>
                          <w:szCs w:val="26"/>
                          <w:rPrChange w:id="2928" w:author="Vermouth" w:date="2021-10-10T04:23:00Z">
                            <w:rPr>
                              <w:i/>
                              <w:iCs/>
                            </w:rPr>
                          </w:rPrChange>
                        </w:rPr>
                        <w:t>hàng</w:t>
                      </w:r>
                    </w:ins>
                    <w:bookmarkEnd w:id="2915"/>
                    <w:proofErr w:type="spellEnd"/>
                  </w:p>
                </w:txbxContent>
              </v:textbox>
              <w10:wrap type="topAndBottom"/>
            </v:shape>
          </w:pict>
        </w:r>
      </w:ins>
      <w:r w:rsidR="00E74E4C" w:rsidRPr="007B4037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25984" behindDoc="0" locked="0" layoutInCell="1" allowOverlap="1" wp14:anchorId="2514A0E8" wp14:editId="0E08C1FD">
            <wp:simplePos x="0" y="0"/>
            <wp:positionH relativeFrom="column">
              <wp:posOffset>-1270</wp:posOffset>
            </wp:positionH>
            <wp:positionV relativeFrom="paragraph">
              <wp:posOffset>635</wp:posOffset>
            </wp:positionV>
            <wp:extent cx="6120130" cy="487045"/>
            <wp:effectExtent l="0" t="0" r="0" b="0"/>
            <wp:wrapTopAndBottom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4E4C" w:rsidRPr="007B4037">
        <w:rPr>
          <w:rFonts w:ascii="Times New Roman" w:hAnsi="Times New Roman" w:cs="Times New Roman"/>
          <w:sz w:val="26"/>
          <w:szCs w:val="26"/>
        </w:rPr>
        <w:tab/>
      </w:r>
      <w:r w:rsidR="00E74E4C" w:rsidRPr="007B4037">
        <w:rPr>
          <w:rFonts w:ascii="Times New Roman" w:hAnsi="Times New Roman" w:cs="Times New Roman"/>
          <w:sz w:val="26"/>
          <w:szCs w:val="26"/>
        </w:rPr>
        <w:tab/>
      </w:r>
      <w:r w:rsidR="00E74E4C" w:rsidRPr="007B4037">
        <w:rPr>
          <w:rFonts w:ascii="Times New Roman" w:hAnsi="Times New Roman" w:cs="Times New Roman"/>
          <w:sz w:val="26"/>
          <w:szCs w:val="26"/>
        </w:rPr>
        <w:tab/>
      </w:r>
      <w:r w:rsidR="00E74E4C" w:rsidRPr="00302C93">
        <w:rPr>
          <w:rFonts w:ascii="Times New Roman" w:hAnsi="Times New Roman" w:cs="Times New Roman"/>
          <w:sz w:val="26"/>
          <w:szCs w:val="26"/>
        </w:rPr>
        <w:tab/>
      </w:r>
      <w:del w:id="2929" w:author="Vermouth" w:date="2021-10-10T04:23:00Z">
        <w:r w:rsidR="00E74E4C" w:rsidRPr="00302C93" w:rsidDel="00452107">
          <w:rPr>
            <w:rFonts w:ascii="Times New Roman" w:hAnsi="Times New Roman" w:cs="Times New Roman"/>
            <w:i/>
            <w:iCs/>
            <w:sz w:val="26"/>
            <w:szCs w:val="26"/>
          </w:rPr>
          <w:tab/>
          <w:delText>Hình 3.</w:delText>
        </w:r>
        <w:r w:rsidR="00302C93" w:rsidDel="00452107">
          <w:rPr>
            <w:rFonts w:ascii="Times New Roman" w:hAnsi="Times New Roman" w:cs="Times New Roman"/>
            <w:i/>
            <w:iCs/>
            <w:sz w:val="26"/>
            <w:szCs w:val="26"/>
          </w:rPr>
          <w:delText>44</w:delText>
        </w:r>
        <w:r w:rsidR="00E74E4C" w:rsidRPr="00302C93" w:rsidDel="00452107">
          <w:rPr>
            <w:rFonts w:ascii="Times New Roman" w:hAnsi="Times New Roman" w:cs="Times New Roman"/>
            <w:i/>
            <w:iCs/>
            <w:sz w:val="26"/>
            <w:szCs w:val="26"/>
          </w:rPr>
          <w:delText xml:space="preserve"> Xóa đơn hàng</w:delText>
        </w:r>
      </w:del>
    </w:p>
    <w:p w14:paraId="6AB6A469" w14:textId="13169C23" w:rsidR="00E74E4C" w:rsidRDefault="00E74E4C" w:rsidP="007B403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</w:p>
    <w:p w14:paraId="6570944C" w14:textId="4C9C1EFE" w:rsidR="00F040D3" w:rsidRDefault="00F040D3" w:rsidP="007B403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sz w:val="26"/>
          <w:szCs w:val="26"/>
        </w:rPr>
      </w:pPr>
    </w:p>
    <w:p w14:paraId="591C36A4" w14:textId="16C43FA3" w:rsidR="00F040D3" w:rsidRDefault="00F040D3" w:rsidP="00F040D3">
      <w:pPr>
        <w:pStyle w:val="Heading1"/>
        <w:numPr>
          <w:ilvl w:val="0"/>
          <w:numId w:val="3"/>
        </w:numPr>
        <w:spacing w:before="120" w:after="120" w:line="20" w:lineRule="atLeast"/>
        <w:ind w:left="0" w:firstLine="0"/>
        <w:rPr>
          <w:rFonts w:ascii="Times New Roman" w:hAnsi="Times New Roman" w:cs="Times New Roman"/>
          <w:b/>
          <w:sz w:val="26"/>
          <w:szCs w:val="26"/>
        </w:rPr>
      </w:pPr>
      <w:bookmarkStart w:id="2930" w:name="_Toc84748382"/>
      <w:r w:rsidRPr="00F040D3">
        <w:rPr>
          <w:rFonts w:ascii="Times New Roman" w:hAnsi="Times New Roman" w:cs="Times New Roman"/>
          <w:b/>
          <w:sz w:val="26"/>
          <w:szCs w:val="26"/>
        </w:rPr>
        <w:t>NHẬN XÉT, ĐÁNH GIÁ TH</w:t>
      </w:r>
      <w:r>
        <w:rPr>
          <w:rFonts w:ascii="Times New Roman" w:hAnsi="Times New Roman" w:cs="Times New Roman"/>
          <w:b/>
          <w:sz w:val="26"/>
          <w:szCs w:val="26"/>
        </w:rPr>
        <w:t>ỰC TRẠNG</w:t>
      </w:r>
      <w:bookmarkEnd w:id="2930"/>
    </w:p>
    <w:p w14:paraId="025DE702" w14:textId="71EAF487" w:rsidR="00F040D3" w:rsidRDefault="00F040D3" w:rsidP="00257EDD">
      <w:pPr>
        <w:pStyle w:val="Heading3"/>
        <w:numPr>
          <w:ilvl w:val="0"/>
          <w:numId w:val="36"/>
        </w:numPr>
        <w:spacing w:line="360" w:lineRule="auto"/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</w:pPr>
      <w:bookmarkStart w:id="2931" w:name="_Toc84748383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Các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nhận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xét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,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đánh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giá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thực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trạng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của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quá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trình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làm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việc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:</w:t>
      </w:r>
      <w:bookmarkEnd w:id="2931"/>
    </w:p>
    <w:p w14:paraId="672683BA" w14:textId="556EA13C" w:rsidR="00F040D3" w:rsidRDefault="00F040D3" w:rsidP="00257EDD">
      <w:pPr>
        <w:pStyle w:val="Heading3"/>
        <w:numPr>
          <w:ilvl w:val="0"/>
          <w:numId w:val="37"/>
        </w:numPr>
        <w:spacing w:line="360" w:lineRule="auto"/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</w:pPr>
      <w:bookmarkStart w:id="2932" w:name="_Toc84748384"/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Thuận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lợi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:</w:t>
      </w:r>
      <w:bookmarkEnd w:id="2932"/>
    </w:p>
    <w:p w14:paraId="102C5CE2" w14:textId="52902ACE" w:rsidR="00F040D3" w:rsidRDefault="00F040D3" w:rsidP="00F040D3">
      <w:pPr>
        <w:ind w:left="72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F040D3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F040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F040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F040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040D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0D3"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hội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covit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>
        <w:rPr>
          <w:rFonts w:ascii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khỏi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tâm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hiễu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EEEAAAC" w14:textId="45176733" w:rsidR="00F040D3" w:rsidRDefault="00F040D3" w:rsidP="00257EDD">
      <w:pPr>
        <w:pStyle w:val="Heading3"/>
        <w:numPr>
          <w:ilvl w:val="2"/>
          <w:numId w:val="38"/>
        </w:numPr>
        <w:spacing w:line="360" w:lineRule="auto"/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</w:pPr>
      <w:bookmarkStart w:id="2933" w:name="_Toc84748385"/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Khó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khăn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:</w:t>
      </w:r>
      <w:bookmarkEnd w:id="2933"/>
    </w:p>
    <w:p w14:paraId="17FA92B9" w14:textId="5F4F4718" w:rsidR="00F040D3" w:rsidRPr="00EF2D76" w:rsidRDefault="00F040D3" w:rsidP="00EF2D76">
      <w:pPr>
        <w:ind w:left="72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EF2D76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EF2D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D7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F2D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D76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EF2D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D76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EF2D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D76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F2D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D7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F2D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2D76" w:rsidRPr="00EF2D7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EF2D76" w:rsidRPr="00EF2D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2D76" w:rsidRPr="00EF2D76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EF2D76" w:rsidRPr="00EF2D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2D76" w:rsidRPr="00EF2D76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="00EF2D76" w:rsidRPr="00EF2D7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EF2D76" w:rsidRPr="00EF2D76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EF2D76" w:rsidRPr="00EF2D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2D76" w:rsidRPr="00EF2D7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EF2D76" w:rsidRPr="00EF2D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2D76" w:rsidRPr="00EF2D7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EF2D76" w:rsidRPr="00EF2D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2D76" w:rsidRPr="00EF2D76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="00EF2D76" w:rsidRPr="00EF2D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2D76" w:rsidRPr="00EF2D7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EF2D76" w:rsidRPr="00EF2D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2D76" w:rsidRPr="00EF2D7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EF2D76" w:rsidRPr="00EF2D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2D76" w:rsidRPr="00EF2D7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EF2D76" w:rsidRPr="00EF2D76">
        <w:rPr>
          <w:rFonts w:ascii="Times New Roman" w:hAnsi="Times New Roman" w:cs="Times New Roman"/>
          <w:sz w:val="26"/>
          <w:szCs w:val="26"/>
        </w:rPr>
        <w:t xml:space="preserve"> ty. </w:t>
      </w:r>
      <w:proofErr w:type="spellStart"/>
      <w:r w:rsidR="00EF2D76" w:rsidRPr="00EF2D76">
        <w:rPr>
          <w:rFonts w:ascii="Times New Roman" w:hAnsi="Times New Roman" w:cs="Times New Roman"/>
          <w:sz w:val="26"/>
          <w:szCs w:val="26"/>
        </w:rPr>
        <w:t>Vốn</w:t>
      </w:r>
      <w:proofErr w:type="spellEnd"/>
      <w:r w:rsidR="00EF2D76" w:rsidRPr="00EF2D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2D76" w:rsidRPr="00EF2D76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EF2D76" w:rsidRPr="00EF2D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2D76" w:rsidRPr="00EF2D76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="00EF2D76" w:rsidRPr="00EF2D76">
        <w:rPr>
          <w:rFonts w:ascii="Times New Roman" w:hAnsi="Times New Roman" w:cs="Times New Roman"/>
          <w:sz w:val="26"/>
          <w:szCs w:val="26"/>
        </w:rPr>
        <w:t xml:space="preserve"> Anh </w:t>
      </w:r>
      <w:proofErr w:type="spellStart"/>
      <w:r w:rsidR="00EF2D76" w:rsidRPr="00EF2D76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="00EF2D76" w:rsidRPr="00EF2D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2D76" w:rsidRPr="00EF2D76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="00EF2D76" w:rsidRPr="00EF2D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2D76" w:rsidRPr="00EF2D76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="00EF2D76" w:rsidRPr="00EF2D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2D76" w:rsidRPr="00EF2D76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="00EF2D76" w:rsidRPr="00EF2D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2D76" w:rsidRPr="00EF2D76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="00EF2D76" w:rsidRPr="00EF2D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2D76" w:rsidRPr="00EF2D7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EF2D76" w:rsidRPr="00EF2D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2D76" w:rsidRPr="00EF2D76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EF2D76" w:rsidRPr="00EF2D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2D76" w:rsidRPr="00EF2D7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EF2D76" w:rsidRPr="00EF2D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2D76" w:rsidRPr="00EF2D76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="00EF2D76" w:rsidRPr="00EF2D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2D76" w:rsidRPr="00EF2D7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EF2D76" w:rsidRPr="00EF2D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2D76" w:rsidRPr="00EF2D7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EF2D76" w:rsidRPr="00EF2D76">
        <w:rPr>
          <w:rFonts w:ascii="Times New Roman" w:hAnsi="Times New Roman" w:cs="Times New Roman"/>
          <w:sz w:val="26"/>
          <w:szCs w:val="26"/>
        </w:rPr>
        <w:t>.</w:t>
      </w:r>
    </w:p>
    <w:p w14:paraId="23BA7E9D" w14:textId="347B3EF0" w:rsidR="00EF2D76" w:rsidRDefault="00EF2D76" w:rsidP="00257EDD">
      <w:pPr>
        <w:pStyle w:val="Heading3"/>
        <w:numPr>
          <w:ilvl w:val="0"/>
          <w:numId w:val="39"/>
        </w:numPr>
        <w:spacing w:line="360" w:lineRule="auto"/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</w:pPr>
      <w:bookmarkStart w:id="2934" w:name="_Toc84748386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Các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kiến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nghị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(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nếu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có</w:t>
      </w:r>
      <w:proofErr w:type="spellEnd"/>
      <w:r>
        <w:rPr>
          <w:rStyle w:val="Hyperlink"/>
          <w:rFonts w:ascii="Times New Roman" w:hAnsi="Times New Roman" w:cs="Times New Roman"/>
          <w:color w:val="1F3763" w:themeColor="accent1" w:themeShade="7F"/>
          <w:sz w:val="26"/>
          <w:szCs w:val="26"/>
          <w:u w:val="none"/>
        </w:rPr>
        <w:t>):</w:t>
      </w:r>
      <w:bookmarkEnd w:id="2934"/>
    </w:p>
    <w:p w14:paraId="36417509" w14:textId="772A4BA2" w:rsidR="00EF2D76" w:rsidRDefault="00EF2D76" w:rsidP="00EF2D76"/>
    <w:p w14:paraId="2CA48CE0" w14:textId="3FBD2D24" w:rsidR="00EF2D76" w:rsidRDefault="00EF2D76" w:rsidP="00EF2D76"/>
    <w:p w14:paraId="577987A8" w14:textId="6C56201B" w:rsidR="00EF2D76" w:rsidRDefault="00EF2D76" w:rsidP="00EF2D76"/>
    <w:p w14:paraId="3F1A911D" w14:textId="793DCF30" w:rsidR="00EF2D76" w:rsidRDefault="00EF2D76" w:rsidP="00EF2D76"/>
    <w:p w14:paraId="5342537B" w14:textId="32897704" w:rsidR="00EF2D76" w:rsidRDefault="00EF2D76" w:rsidP="00EF2D76"/>
    <w:p w14:paraId="5EA7AC6B" w14:textId="618E6826" w:rsidR="00EF2D76" w:rsidRDefault="00EF2D76" w:rsidP="00EF2D76"/>
    <w:p w14:paraId="2F3E6D7F" w14:textId="08FB6600" w:rsidR="00EF2D76" w:rsidDel="00C3222E" w:rsidRDefault="00EF2D76" w:rsidP="00EF2D76">
      <w:pPr>
        <w:rPr>
          <w:del w:id="2935" w:author="Vermouth" w:date="2021-10-10T04:23:00Z"/>
        </w:rPr>
      </w:pPr>
    </w:p>
    <w:p w14:paraId="2F84BEB4" w14:textId="1294DBC8" w:rsidR="00EF2D76" w:rsidDel="00C3222E" w:rsidRDefault="00EF2D76" w:rsidP="00EF2D76">
      <w:pPr>
        <w:rPr>
          <w:del w:id="2936" w:author="Vermouth" w:date="2021-10-10T04:23:00Z"/>
        </w:rPr>
      </w:pPr>
    </w:p>
    <w:p w14:paraId="73C039B5" w14:textId="3072BB7B" w:rsidR="00EF2D76" w:rsidDel="00C3222E" w:rsidRDefault="00EF2D76" w:rsidP="00EF2D76">
      <w:pPr>
        <w:rPr>
          <w:del w:id="2937" w:author="Vermouth" w:date="2021-10-10T04:23:00Z"/>
        </w:rPr>
      </w:pPr>
    </w:p>
    <w:p w14:paraId="3C8F38B9" w14:textId="5D7FDF48" w:rsidR="00EF2D76" w:rsidDel="00C3222E" w:rsidRDefault="00EF2D76" w:rsidP="00EF2D76">
      <w:pPr>
        <w:rPr>
          <w:del w:id="2938" w:author="Vermouth" w:date="2021-10-10T04:23:00Z"/>
        </w:rPr>
      </w:pPr>
    </w:p>
    <w:p w14:paraId="0DA5B157" w14:textId="28910477" w:rsidR="00EF2D76" w:rsidDel="00C3222E" w:rsidRDefault="00EF2D76" w:rsidP="00EF2D76">
      <w:pPr>
        <w:rPr>
          <w:del w:id="2939" w:author="Vermouth" w:date="2021-10-10T04:23:00Z"/>
        </w:rPr>
      </w:pPr>
    </w:p>
    <w:p w14:paraId="5E650300" w14:textId="6430F28F" w:rsidR="00EF2D76" w:rsidRDefault="00EF2D76" w:rsidP="00EF2D76"/>
    <w:p w14:paraId="36C0205C" w14:textId="77777777" w:rsidR="00EF2D76" w:rsidRPr="004E0851" w:rsidRDefault="00EF2D76" w:rsidP="00EF2D76">
      <w:pPr>
        <w:jc w:val="center"/>
        <w:rPr>
          <w:rFonts w:ascii="Times New Roman" w:hAnsi="Times New Roman" w:cs="Times New Roman"/>
          <w:b/>
          <w:sz w:val="26"/>
          <w:szCs w:val="26"/>
          <w:lang w:val="vi-VN"/>
        </w:rPr>
      </w:pPr>
      <w:bookmarkStart w:id="2940" w:name="_Toc42459510"/>
      <w:bookmarkStart w:id="2941" w:name="_Toc47273674"/>
      <w:bookmarkStart w:id="2942" w:name="_Toc47273926"/>
      <w:bookmarkStart w:id="2943" w:name="_Toc47273982"/>
      <w:bookmarkStart w:id="2944" w:name="_Toc47459693"/>
      <w:bookmarkStart w:id="2945" w:name="_Toc47459993"/>
      <w:bookmarkStart w:id="2946" w:name="_Toc47460182"/>
      <w:bookmarkStart w:id="2947" w:name="_Toc57989051"/>
      <w:r w:rsidRPr="00927459">
        <w:rPr>
          <w:rFonts w:ascii="Times New Roman" w:hAnsi="Times New Roman" w:cs="Times New Roman"/>
          <w:b/>
          <w:sz w:val="26"/>
          <w:szCs w:val="26"/>
          <w:lang w:val="vi-VN"/>
        </w:rPr>
        <w:t>K</w:t>
      </w:r>
      <w:bookmarkEnd w:id="2940"/>
      <w:bookmarkEnd w:id="2941"/>
      <w:bookmarkEnd w:id="2942"/>
      <w:bookmarkEnd w:id="2943"/>
      <w:bookmarkEnd w:id="2944"/>
      <w:bookmarkEnd w:id="2945"/>
      <w:bookmarkEnd w:id="2946"/>
      <w:bookmarkEnd w:id="2947"/>
      <w:r w:rsidRPr="004E0851">
        <w:rPr>
          <w:rFonts w:ascii="Times New Roman" w:hAnsi="Times New Roman" w:cs="Times New Roman"/>
          <w:b/>
          <w:sz w:val="26"/>
          <w:szCs w:val="26"/>
          <w:lang w:val="vi-VN"/>
        </w:rPr>
        <w:t>ẾT LUẬN</w:t>
      </w:r>
    </w:p>
    <w:p w14:paraId="03A63780" w14:textId="4DA4AB2E" w:rsidR="00EF2D76" w:rsidRPr="00927459" w:rsidRDefault="00EF2D76" w:rsidP="00EF2D76">
      <w:pPr>
        <w:spacing w:before="120" w:after="120" w:line="20" w:lineRule="atLeast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bookmarkStart w:id="2948" w:name="_Toc42457911"/>
      <w:bookmarkStart w:id="2949" w:name="_Toc42459511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Trong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thời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gian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thực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tập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tại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công ty</w:t>
      </w:r>
      <w:r w:rsidRPr="00927459">
        <w:rPr>
          <w:rFonts w:ascii="Times New Roman" w:hAnsi="Times New Roman" w:cs="Times New Roman"/>
          <w:b/>
          <w:sz w:val="26"/>
          <w:szCs w:val="26"/>
          <w:lang w:val="vi-VN"/>
        </w:rPr>
        <w:t xml:space="preserve"> </w:t>
      </w:r>
      <w:r w:rsidRPr="00EF2D76">
        <w:rPr>
          <w:rFonts w:ascii="Times New Roman" w:hAnsi="Times New Roman" w:cs="Times New Roman"/>
          <w:sz w:val="26"/>
          <w:szCs w:val="26"/>
          <w:lang w:val="vi-VN"/>
        </w:rPr>
        <w:t>EG TECH GROUP</w:t>
      </w:r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em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tích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lũy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cũng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như trao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dồi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khá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nhiều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kiến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thức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kiến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thức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ấy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sự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giúp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đỡ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nhiệt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tình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quý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anh/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chị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trong công ty,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cũng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như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đội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ngũ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nhân viên. Đây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cũng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chính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nền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tảng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cơ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sở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cho em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tiếp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tục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tìm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tòi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học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hỏi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công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nghệ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, ngôn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ngữ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đại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cải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tiến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, nâng cao thêm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chất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lượng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web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Giúp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đưa công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nghệ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thông tin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cuộc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sống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một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cách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dễ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dàng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, thân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thiện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với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sử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dụng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Cuối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cùng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, em xin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cám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ơn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lần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nữa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thầy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/cô khoa Công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nghệ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thông tin,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trường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EF2D76">
        <w:rPr>
          <w:rFonts w:ascii="Times New Roman" w:hAnsi="Times New Roman" w:cs="Times New Roman"/>
          <w:sz w:val="26"/>
          <w:szCs w:val="26"/>
          <w:lang w:val="vi-VN"/>
        </w:rPr>
        <w:t xml:space="preserve">Cao </w:t>
      </w:r>
      <w:proofErr w:type="spellStart"/>
      <w:r w:rsidRPr="00EF2D76">
        <w:rPr>
          <w:rFonts w:ascii="Times New Roman" w:hAnsi="Times New Roman" w:cs="Times New Roman"/>
          <w:sz w:val="26"/>
          <w:szCs w:val="26"/>
          <w:lang w:val="vi-VN"/>
        </w:rPr>
        <w:t>đẳng</w:t>
      </w:r>
      <w:proofErr w:type="spellEnd"/>
      <w:r w:rsidRPr="00EF2D76">
        <w:rPr>
          <w:rFonts w:ascii="Times New Roman" w:hAnsi="Times New Roman" w:cs="Times New Roman"/>
          <w:sz w:val="26"/>
          <w:szCs w:val="26"/>
          <w:lang w:val="vi-VN"/>
        </w:rPr>
        <w:t xml:space="preserve"> Công </w:t>
      </w:r>
      <w:proofErr w:type="spellStart"/>
      <w:r w:rsidRPr="00EF2D76">
        <w:rPr>
          <w:rFonts w:ascii="Times New Roman" w:hAnsi="Times New Roman" w:cs="Times New Roman"/>
          <w:sz w:val="26"/>
          <w:szCs w:val="26"/>
          <w:lang w:val="vi-VN"/>
        </w:rPr>
        <w:t>Nghệ</w:t>
      </w:r>
      <w:proofErr w:type="spellEnd"/>
      <w:r w:rsidRPr="00EF2D76">
        <w:rPr>
          <w:rFonts w:ascii="Times New Roman" w:hAnsi="Times New Roman" w:cs="Times New Roman"/>
          <w:sz w:val="26"/>
          <w:szCs w:val="26"/>
          <w:lang w:val="vi-VN"/>
        </w:rPr>
        <w:t xml:space="preserve"> Thông Tin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cho em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thực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hành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làm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việc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thực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tế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những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kiến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thức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học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trên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trường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môi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trường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doanh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nghiệp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thực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tế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thông qua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kỳ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thực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tập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cực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kỳ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bổ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ích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đáng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quý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không quên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gửi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lời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cám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ơn chân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đến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anh </w:t>
      </w:r>
      <w:proofErr w:type="spellStart"/>
      <w:r w:rsidRPr="00EF2D76">
        <w:rPr>
          <w:rFonts w:ascii="Times New Roman" w:hAnsi="Times New Roman" w:cs="Times New Roman"/>
          <w:sz w:val="26"/>
          <w:szCs w:val="26"/>
          <w:lang w:val="vi-VN"/>
        </w:rPr>
        <w:t>Võ</w:t>
      </w:r>
      <w:proofErr w:type="spellEnd"/>
      <w:r w:rsidRPr="00EF2D76">
        <w:rPr>
          <w:rFonts w:ascii="Times New Roman" w:hAnsi="Times New Roman" w:cs="Times New Roman"/>
          <w:sz w:val="26"/>
          <w:szCs w:val="26"/>
          <w:lang w:val="vi-VN"/>
        </w:rPr>
        <w:t xml:space="preserve"> Văn Nhiên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nhiệt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tình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giúp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đỡ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tháo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gở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thắc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mắc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quá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trình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thực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927459">
        <w:rPr>
          <w:rFonts w:ascii="Times New Roman" w:hAnsi="Times New Roman" w:cs="Times New Roman"/>
          <w:sz w:val="26"/>
          <w:szCs w:val="26"/>
          <w:lang w:val="vi-VN"/>
        </w:rPr>
        <w:t>tập</w:t>
      </w:r>
      <w:proofErr w:type="spellEnd"/>
      <w:r w:rsidRPr="00927459">
        <w:rPr>
          <w:rFonts w:ascii="Times New Roman" w:hAnsi="Times New Roman" w:cs="Times New Roman"/>
          <w:sz w:val="26"/>
          <w:szCs w:val="26"/>
          <w:lang w:val="vi-VN"/>
        </w:rPr>
        <w:t>.</w:t>
      </w:r>
      <w:bookmarkEnd w:id="2948"/>
      <w:bookmarkEnd w:id="2949"/>
    </w:p>
    <w:p w14:paraId="59DDB2C4" w14:textId="77777777" w:rsidR="00EF2D76" w:rsidRPr="00EF2D76" w:rsidRDefault="00EF2D76" w:rsidP="00EF2D76">
      <w:pPr>
        <w:rPr>
          <w:lang w:val="vi-VN"/>
        </w:rPr>
      </w:pPr>
    </w:p>
    <w:p w14:paraId="7F673CA8" w14:textId="77777777" w:rsidR="00EF2D76" w:rsidRPr="00EF2D76" w:rsidRDefault="00EF2D76" w:rsidP="00EF2D76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222ED329" w14:textId="77777777" w:rsidR="00F040D3" w:rsidRPr="00EF2D76" w:rsidRDefault="00F040D3" w:rsidP="00F040D3">
      <w:pPr>
        <w:ind w:left="720"/>
        <w:rPr>
          <w:lang w:val="vi-VN"/>
        </w:rPr>
      </w:pPr>
    </w:p>
    <w:p w14:paraId="7FC6F161" w14:textId="77777777" w:rsidR="00F040D3" w:rsidRPr="00EF2D76" w:rsidRDefault="00F040D3" w:rsidP="00F040D3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5DB3D042" w14:textId="77777777" w:rsidR="00F040D3" w:rsidRPr="00EF2D76" w:rsidRDefault="00F040D3" w:rsidP="00F040D3">
      <w:pPr>
        <w:rPr>
          <w:lang w:val="vi-VN"/>
        </w:rPr>
      </w:pPr>
    </w:p>
    <w:p w14:paraId="01CA2111" w14:textId="740C44FC" w:rsidR="00F040D3" w:rsidRPr="00EF2D76" w:rsidRDefault="00F040D3" w:rsidP="00F040D3">
      <w:pPr>
        <w:rPr>
          <w:lang w:val="vi-VN"/>
        </w:rPr>
      </w:pPr>
    </w:p>
    <w:p w14:paraId="1C5DE4B8" w14:textId="2EF1E4A9" w:rsidR="00F040D3" w:rsidRPr="00F040D3" w:rsidRDefault="00F040D3" w:rsidP="007B403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56"/>
        </w:tabs>
        <w:spacing w:before="80" w:after="80"/>
        <w:ind w:right="90"/>
        <w:rPr>
          <w:rFonts w:ascii="Times New Roman" w:hAnsi="Times New Roman" w:cs="Times New Roman"/>
          <w:sz w:val="26"/>
          <w:szCs w:val="26"/>
          <w:lang w:val="vi-VN"/>
        </w:rPr>
      </w:pPr>
    </w:p>
    <w:sectPr w:rsidR="00F040D3" w:rsidRPr="00F040D3" w:rsidSect="00405414">
      <w:pgSz w:w="11907" w:h="16840" w:code="9"/>
      <w:pgMar w:top="851" w:right="851" w:bottom="851" w:left="851" w:header="720" w:footer="720" w:gutter="56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C56555" w14:textId="77777777" w:rsidR="00F37FF2" w:rsidRDefault="00F37FF2" w:rsidP="006231C2">
      <w:pPr>
        <w:spacing w:after="0" w:line="240" w:lineRule="auto"/>
      </w:pPr>
      <w:r>
        <w:separator/>
      </w:r>
    </w:p>
  </w:endnote>
  <w:endnote w:type="continuationSeparator" w:id="0">
    <w:p w14:paraId="55438037" w14:textId="77777777" w:rsidR="00F37FF2" w:rsidRDefault="00F37FF2" w:rsidP="006231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563EE5" w14:textId="77777777" w:rsidR="00F37FF2" w:rsidRDefault="00F37FF2" w:rsidP="006231C2">
      <w:pPr>
        <w:spacing w:after="0" w:line="240" w:lineRule="auto"/>
      </w:pPr>
      <w:r>
        <w:separator/>
      </w:r>
    </w:p>
  </w:footnote>
  <w:footnote w:type="continuationSeparator" w:id="0">
    <w:p w14:paraId="0EE201B1" w14:textId="77777777" w:rsidR="00F37FF2" w:rsidRDefault="00F37FF2" w:rsidP="006231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0" type="#_x0000_t75" style="width:11.4pt;height:11.4pt" o:bullet="t">
        <v:imagedata r:id="rId1" o:title="msoEE92"/>
      </v:shape>
    </w:pict>
  </w:numPicBullet>
  <w:abstractNum w:abstractNumId="0" w15:restartNumberingAfterBreak="0">
    <w:nsid w:val="00463ECF"/>
    <w:multiLevelType w:val="multilevel"/>
    <w:tmpl w:val="B4F23166"/>
    <w:lvl w:ilvl="0">
      <w:start w:val="1"/>
      <w:numFmt w:val="none"/>
      <w:lvlText w:val="3.2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01390917"/>
    <w:multiLevelType w:val="multilevel"/>
    <w:tmpl w:val="33B870CE"/>
    <w:lvl w:ilvl="0">
      <w:start w:val="1"/>
      <w:numFmt w:val="none"/>
      <w:lvlText w:val="3.1.3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hint="default"/>
      </w:rPr>
    </w:lvl>
  </w:abstractNum>
  <w:abstractNum w:abstractNumId="2" w15:restartNumberingAfterBreak="0">
    <w:nsid w:val="03D06861"/>
    <w:multiLevelType w:val="hybridMultilevel"/>
    <w:tmpl w:val="12FC8EBE"/>
    <w:lvl w:ilvl="0" w:tplc="042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C042C5"/>
    <w:multiLevelType w:val="multilevel"/>
    <w:tmpl w:val="5F50F0A4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1.%2.%3"/>
      <w:lvlJc w:val="left"/>
      <w:pPr>
        <w:ind w:left="15120" w:hanging="720"/>
      </w:pPr>
    </w:lvl>
    <w:lvl w:ilvl="3">
      <w:start w:val="1"/>
      <w:numFmt w:val="decimal"/>
      <w:lvlText w:val="%1.%2.%3.%4"/>
      <w:lvlJc w:val="left"/>
      <w:pPr>
        <w:ind w:left="15264" w:hanging="864"/>
      </w:pPr>
    </w:lvl>
    <w:lvl w:ilvl="4">
      <w:start w:val="1"/>
      <w:numFmt w:val="decimal"/>
      <w:lvlText w:val="%1.%2.%3.%4.%5"/>
      <w:lvlJc w:val="left"/>
      <w:pPr>
        <w:ind w:left="15408" w:hanging="1008"/>
      </w:pPr>
    </w:lvl>
    <w:lvl w:ilvl="5">
      <w:start w:val="1"/>
      <w:numFmt w:val="decimal"/>
      <w:lvlText w:val="%1.%2.%3.%4.%5.%6"/>
      <w:lvlJc w:val="left"/>
      <w:pPr>
        <w:ind w:left="15552" w:hanging="1152"/>
      </w:pPr>
    </w:lvl>
    <w:lvl w:ilvl="6">
      <w:start w:val="1"/>
      <w:numFmt w:val="decimal"/>
      <w:lvlText w:val="%1.%2.%3.%4.%5.%6.%7"/>
      <w:lvlJc w:val="left"/>
      <w:pPr>
        <w:ind w:left="15696" w:hanging="1296"/>
      </w:pPr>
    </w:lvl>
    <w:lvl w:ilvl="7">
      <w:start w:val="1"/>
      <w:numFmt w:val="decimal"/>
      <w:lvlText w:val="%1.%2.%3.%4.%5.%6.%7.%8"/>
      <w:lvlJc w:val="left"/>
      <w:pPr>
        <w:ind w:left="15840" w:hanging="1440"/>
      </w:pPr>
    </w:lvl>
    <w:lvl w:ilvl="8">
      <w:start w:val="1"/>
      <w:numFmt w:val="decimal"/>
      <w:lvlText w:val="%1.%2.%3.%4.%5.%6.%7.%8.%9"/>
      <w:lvlJc w:val="left"/>
      <w:pPr>
        <w:ind w:left="15984" w:hanging="1584"/>
      </w:pPr>
    </w:lvl>
  </w:abstractNum>
  <w:abstractNum w:abstractNumId="4" w15:restartNumberingAfterBreak="0">
    <w:nsid w:val="087F175C"/>
    <w:multiLevelType w:val="hybridMultilevel"/>
    <w:tmpl w:val="576AF8E2"/>
    <w:lvl w:ilvl="0" w:tplc="AE1CD598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AF335D"/>
    <w:multiLevelType w:val="multilevel"/>
    <w:tmpl w:val="8D94EACC"/>
    <w:lvl w:ilvl="0">
      <w:start w:val="1"/>
      <w:numFmt w:val="none"/>
      <w:lvlText w:val="4.1.2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none"/>
      <w:lvlText w:val="4.1.2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21F20BD6"/>
    <w:multiLevelType w:val="hybridMultilevel"/>
    <w:tmpl w:val="6610D5EE"/>
    <w:lvl w:ilvl="0" w:tplc="08B2D53E">
      <w:start w:val="1"/>
      <w:numFmt w:val="decimal"/>
      <w:lvlText w:val="%1."/>
      <w:lvlJc w:val="left"/>
      <w:pPr>
        <w:ind w:left="4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7" w15:restartNumberingAfterBreak="0">
    <w:nsid w:val="24645516"/>
    <w:multiLevelType w:val="multilevel"/>
    <w:tmpl w:val="B4D6E3E2"/>
    <w:lvl w:ilvl="0">
      <w:start w:val="1"/>
      <w:numFmt w:val="none"/>
      <w:lvlText w:val="2.2.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" w15:restartNumberingAfterBreak="0">
    <w:nsid w:val="32367283"/>
    <w:multiLevelType w:val="multilevel"/>
    <w:tmpl w:val="D246558C"/>
    <w:lvl w:ilvl="0">
      <w:start w:val="1"/>
      <w:numFmt w:val="none"/>
      <w:lvlText w:val="2.2.2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2.2.2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9" w15:restartNumberingAfterBreak="0">
    <w:nsid w:val="38C63FF6"/>
    <w:multiLevelType w:val="multilevel"/>
    <w:tmpl w:val="677446A0"/>
    <w:lvl w:ilvl="0">
      <w:start w:val="1"/>
      <w:numFmt w:val="none"/>
      <w:lvlText w:val="4.1.1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4.1.1"/>
      <w:lvlJc w:val="left"/>
      <w:pPr>
        <w:ind w:left="180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10" w15:restartNumberingAfterBreak="0">
    <w:nsid w:val="3A313B24"/>
    <w:multiLevelType w:val="multilevel"/>
    <w:tmpl w:val="DD5EF4F0"/>
    <w:lvl w:ilvl="0">
      <w:start w:val="1"/>
      <w:numFmt w:val="none"/>
      <w:lvlText w:val="3.2.4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1" w15:restartNumberingAfterBreak="0">
    <w:nsid w:val="46672F3A"/>
    <w:multiLevelType w:val="multilevel"/>
    <w:tmpl w:val="E23A5FB8"/>
    <w:lvl w:ilvl="0">
      <w:start w:val="1"/>
      <w:numFmt w:val="none"/>
      <w:lvlText w:val="1.2.1"/>
      <w:lvlJc w:val="left"/>
      <w:pPr>
        <w:ind w:left="864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84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304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02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74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46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8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90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624" w:hanging="180"/>
      </w:pPr>
      <w:rPr>
        <w:rFonts w:hint="default"/>
      </w:rPr>
    </w:lvl>
  </w:abstractNum>
  <w:abstractNum w:abstractNumId="12" w15:restartNumberingAfterBreak="0">
    <w:nsid w:val="46F739F4"/>
    <w:multiLevelType w:val="hybridMultilevel"/>
    <w:tmpl w:val="0B66CDC8"/>
    <w:lvl w:ilvl="0" w:tplc="042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670C5F"/>
    <w:multiLevelType w:val="multilevel"/>
    <w:tmpl w:val="608E8B3A"/>
    <w:lvl w:ilvl="0">
      <w:start w:val="1"/>
      <w:numFmt w:val="none"/>
      <w:lvlText w:val="3.1.2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4" w15:restartNumberingAfterBreak="0">
    <w:nsid w:val="479C779B"/>
    <w:multiLevelType w:val="multilevel"/>
    <w:tmpl w:val="AA7CFD14"/>
    <w:lvl w:ilvl="0">
      <w:start w:val="1"/>
      <w:numFmt w:val="none"/>
      <w:lvlText w:val="3.1.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5" w15:restartNumberingAfterBreak="0">
    <w:nsid w:val="486F17E2"/>
    <w:multiLevelType w:val="multilevel"/>
    <w:tmpl w:val="429E15F4"/>
    <w:lvl w:ilvl="0">
      <w:start w:val="1"/>
      <w:numFmt w:val="decimal"/>
      <w:lvlText w:val="2.%1.2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6" w15:restartNumberingAfterBreak="0">
    <w:nsid w:val="4CFA642A"/>
    <w:multiLevelType w:val="multilevel"/>
    <w:tmpl w:val="83105BCE"/>
    <w:lvl w:ilvl="0">
      <w:start w:val="1"/>
      <w:numFmt w:val="none"/>
      <w:lvlText w:val="2.2.3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 w15:restartNumberingAfterBreak="0">
    <w:nsid w:val="501505D5"/>
    <w:multiLevelType w:val="multilevel"/>
    <w:tmpl w:val="C52CC43A"/>
    <w:lvl w:ilvl="0">
      <w:start w:val="1"/>
      <w:numFmt w:val="none"/>
      <w:lvlText w:val="4.1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4.1"/>
      <w:lvlJc w:val="left"/>
      <w:pPr>
        <w:ind w:left="180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18" w15:restartNumberingAfterBreak="0">
    <w:nsid w:val="524B5405"/>
    <w:multiLevelType w:val="hybridMultilevel"/>
    <w:tmpl w:val="F1422F2E"/>
    <w:lvl w:ilvl="0" w:tplc="042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F61A3D"/>
    <w:multiLevelType w:val="hybridMultilevel"/>
    <w:tmpl w:val="598CD45A"/>
    <w:lvl w:ilvl="0" w:tplc="042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75760B0"/>
    <w:multiLevelType w:val="multilevel"/>
    <w:tmpl w:val="042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927785E"/>
    <w:multiLevelType w:val="hybridMultilevel"/>
    <w:tmpl w:val="EC088CD0"/>
    <w:lvl w:ilvl="0" w:tplc="042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95565DA"/>
    <w:multiLevelType w:val="multilevel"/>
    <w:tmpl w:val="8B9E8F1A"/>
    <w:lvl w:ilvl="0">
      <w:start w:val="1"/>
      <w:numFmt w:val="none"/>
      <w:lvlText w:val="3.2.2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3" w15:restartNumberingAfterBreak="0">
    <w:nsid w:val="5A64018D"/>
    <w:multiLevelType w:val="multilevel"/>
    <w:tmpl w:val="7C7E6E32"/>
    <w:lvl w:ilvl="0">
      <w:start w:val="1"/>
      <w:numFmt w:val="decimal"/>
      <w:lvlText w:val="1.%1.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4" w15:restartNumberingAfterBreak="0">
    <w:nsid w:val="5B144F24"/>
    <w:multiLevelType w:val="hybridMultilevel"/>
    <w:tmpl w:val="BD026C80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13200E9"/>
    <w:multiLevelType w:val="hybridMultilevel"/>
    <w:tmpl w:val="0F8A7534"/>
    <w:lvl w:ilvl="0" w:tplc="042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18D203C"/>
    <w:multiLevelType w:val="hybridMultilevel"/>
    <w:tmpl w:val="93EE9574"/>
    <w:lvl w:ilvl="0" w:tplc="042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246701A"/>
    <w:multiLevelType w:val="hybridMultilevel"/>
    <w:tmpl w:val="E1F40AD0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470580C"/>
    <w:multiLevelType w:val="multilevel"/>
    <w:tmpl w:val="61D4662A"/>
    <w:lvl w:ilvl="0">
      <w:start w:val="1"/>
      <w:numFmt w:val="decimal"/>
      <w:lvlText w:val="3.%1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hint="default"/>
      </w:rPr>
    </w:lvl>
  </w:abstractNum>
  <w:abstractNum w:abstractNumId="29" w15:restartNumberingAfterBreak="0">
    <w:nsid w:val="680726A3"/>
    <w:multiLevelType w:val="multilevel"/>
    <w:tmpl w:val="9210F580"/>
    <w:lvl w:ilvl="0">
      <w:start w:val="1"/>
      <w:numFmt w:val="decimal"/>
      <w:lvlText w:val="%1.1.2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0" w15:restartNumberingAfterBreak="0">
    <w:nsid w:val="697F7DB2"/>
    <w:multiLevelType w:val="hybridMultilevel"/>
    <w:tmpl w:val="AD88BAB0"/>
    <w:lvl w:ilvl="0" w:tplc="042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AE649AA"/>
    <w:multiLevelType w:val="multilevel"/>
    <w:tmpl w:val="9E7C889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0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5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0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0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52" w:hanging="1800"/>
      </w:pPr>
      <w:rPr>
        <w:rFonts w:hint="default"/>
      </w:rPr>
    </w:lvl>
  </w:abstractNum>
  <w:abstractNum w:abstractNumId="32" w15:restartNumberingAfterBreak="0">
    <w:nsid w:val="6C124FEC"/>
    <w:multiLevelType w:val="hybridMultilevel"/>
    <w:tmpl w:val="A1969034"/>
    <w:lvl w:ilvl="0" w:tplc="1982D80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CEF5354"/>
    <w:multiLevelType w:val="multilevel"/>
    <w:tmpl w:val="F44478CC"/>
    <w:lvl w:ilvl="0">
      <w:start w:val="1"/>
      <w:numFmt w:val="none"/>
      <w:lvlText w:val="4.2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hint="default"/>
      </w:rPr>
    </w:lvl>
  </w:abstractNum>
  <w:abstractNum w:abstractNumId="34" w15:restartNumberingAfterBreak="0">
    <w:nsid w:val="6F851B37"/>
    <w:multiLevelType w:val="multilevel"/>
    <w:tmpl w:val="DFBCC622"/>
    <w:lvl w:ilvl="0">
      <w:start w:val="1"/>
      <w:numFmt w:val="none"/>
      <w:lvlText w:val="3.2.3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5" w15:restartNumberingAfterBreak="0">
    <w:nsid w:val="725157D0"/>
    <w:multiLevelType w:val="multilevel"/>
    <w:tmpl w:val="21F2CDA6"/>
    <w:lvl w:ilvl="0">
      <w:start w:val="1"/>
      <w:numFmt w:val="none"/>
      <w:lvlText w:val="3.2.1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2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40" w:hanging="180"/>
      </w:pPr>
      <w:rPr>
        <w:rFonts w:hint="default"/>
      </w:rPr>
    </w:lvl>
  </w:abstractNum>
  <w:abstractNum w:abstractNumId="36" w15:restartNumberingAfterBreak="0">
    <w:nsid w:val="72B56811"/>
    <w:multiLevelType w:val="multilevel"/>
    <w:tmpl w:val="46E8887C"/>
    <w:lvl w:ilvl="0">
      <w:start w:val="1"/>
      <w:numFmt w:val="none"/>
      <w:lvlText w:val="2.2.4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7" w15:restartNumberingAfterBreak="0">
    <w:nsid w:val="7A862F9F"/>
    <w:multiLevelType w:val="multilevel"/>
    <w:tmpl w:val="ECF2C844"/>
    <w:lvl w:ilvl="0">
      <w:start w:val="1"/>
      <w:numFmt w:val="none"/>
      <w:lvlText w:val="2.1.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8" w15:restartNumberingAfterBreak="0">
    <w:nsid w:val="7B4A1334"/>
    <w:multiLevelType w:val="multilevel"/>
    <w:tmpl w:val="C7303286"/>
    <w:lvl w:ilvl="0">
      <w:start w:val="1"/>
      <w:numFmt w:val="none"/>
      <w:lvlText w:val="3.3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>
    <w:abstractNumId w:val="6"/>
  </w:num>
  <w:num w:numId="2">
    <w:abstractNumId w:val="27"/>
  </w:num>
  <w:num w:numId="3">
    <w:abstractNumId w:val="3"/>
  </w:num>
  <w:num w:numId="4">
    <w:abstractNumId w:val="20"/>
  </w:num>
  <w:num w:numId="5">
    <w:abstractNumId w:val="29"/>
  </w:num>
  <w:num w:numId="6">
    <w:abstractNumId w:val="31"/>
  </w:num>
  <w:num w:numId="7">
    <w:abstractNumId w:val="11"/>
  </w:num>
  <w:num w:numId="8">
    <w:abstractNumId w:val="32"/>
  </w:num>
  <w:num w:numId="9">
    <w:abstractNumId w:val="19"/>
  </w:num>
  <w:num w:numId="10">
    <w:abstractNumId w:val="25"/>
  </w:num>
  <w:num w:numId="11">
    <w:abstractNumId w:val="26"/>
  </w:num>
  <w:num w:numId="12">
    <w:abstractNumId w:val="21"/>
  </w:num>
  <w:num w:numId="13">
    <w:abstractNumId w:val="16"/>
  </w:num>
  <w:num w:numId="14">
    <w:abstractNumId w:val="7"/>
  </w:num>
  <w:num w:numId="15">
    <w:abstractNumId w:val="18"/>
  </w:num>
  <w:num w:numId="16">
    <w:abstractNumId w:val="24"/>
  </w:num>
  <w:num w:numId="17">
    <w:abstractNumId w:val="8"/>
  </w:num>
  <w:num w:numId="18">
    <w:abstractNumId w:val="1"/>
  </w:num>
  <w:num w:numId="19">
    <w:abstractNumId w:val="28"/>
  </w:num>
  <w:num w:numId="20">
    <w:abstractNumId w:val="13"/>
  </w:num>
  <w:num w:numId="21">
    <w:abstractNumId w:val="30"/>
  </w:num>
  <w:num w:numId="22">
    <w:abstractNumId w:val="35"/>
  </w:num>
  <w:num w:numId="23">
    <w:abstractNumId w:val="12"/>
  </w:num>
  <w:num w:numId="24">
    <w:abstractNumId w:val="2"/>
  </w:num>
  <w:num w:numId="25">
    <w:abstractNumId w:val="22"/>
  </w:num>
  <w:num w:numId="26">
    <w:abstractNumId w:val="34"/>
  </w:num>
  <w:num w:numId="27">
    <w:abstractNumId w:val="10"/>
  </w:num>
  <w:num w:numId="28">
    <w:abstractNumId w:val="38"/>
  </w:num>
  <w:num w:numId="29">
    <w:abstractNumId w:val="0"/>
  </w:num>
  <w:num w:numId="30">
    <w:abstractNumId w:val="23"/>
  </w:num>
  <w:num w:numId="31">
    <w:abstractNumId w:val="37"/>
  </w:num>
  <w:num w:numId="32">
    <w:abstractNumId w:val="15"/>
  </w:num>
  <w:num w:numId="33">
    <w:abstractNumId w:val="36"/>
  </w:num>
  <w:num w:numId="34">
    <w:abstractNumId w:val="14"/>
  </w:num>
  <w:num w:numId="35">
    <w:abstractNumId w:val="4"/>
  </w:num>
  <w:num w:numId="36">
    <w:abstractNumId w:val="17"/>
  </w:num>
  <w:num w:numId="37">
    <w:abstractNumId w:val="9"/>
  </w:num>
  <w:num w:numId="38">
    <w:abstractNumId w:val="5"/>
  </w:num>
  <w:num w:numId="39">
    <w:abstractNumId w:val="33"/>
  </w:num>
  <w:numIdMacAtCleanup w:val="3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Vermouth">
    <w15:presenceInfo w15:providerId="Windows Live" w15:userId="2a5771bcba83a08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trackRevisions/>
  <w:defaultTabStop w:val="720"/>
  <w:characterSpacingControl w:val="doNotCompress"/>
  <w:hdrShapeDefaults>
    <o:shapedefaults v:ext="edit" spidmax="219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7B1735"/>
    <w:rsid w:val="000034DE"/>
    <w:rsid w:val="00013720"/>
    <w:rsid w:val="000336C2"/>
    <w:rsid w:val="0003377A"/>
    <w:rsid w:val="00034C05"/>
    <w:rsid w:val="0004078C"/>
    <w:rsid w:val="000512EB"/>
    <w:rsid w:val="0006088F"/>
    <w:rsid w:val="00071194"/>
    <w:rsid w:val="000828C4"/>
    <w:rsid w:val="000979AE"/>
    <w:rsid w:val="000C1D21"/>
    <w:rsid w:val="000D4599"/>
    <w:rsid w:val="000D7E04"/>
    <w:rsid w:val="000F3AE5"/>
    <w:rsid w:val="000F4565"/>
    <w:rsid w:val="001134CC"/>
    <w:rsid w:val="00121642"/>
    <w:rsid w:val="00123B31"/>
    <w:rsid w:val="00133E32"/>
    <w:rsid w:val="00146B24"/>
    <w:rsid w:val="0016242A"/>
    <w:rsid w:val="00176706"/>
    <w:rsid w:val="00180988"/>
    <w:rsid w:val="001B1765"/>
    <w:rsid w:val="001C50ED"/>
    <w:rsid w:val="001D61A3"/>
    <w:rsid w:val="001E0D1A"/>
    <w:rsid w:val="001E0E34"/>
    <w:rsid w:val="001E1B1E"/>
    <w:rsid w:val="001E7976"/>
    <w:rsid w:val="0020229E"/>
    <w:rsid w:val="002044E8"/>
    <w:rsid w:val="00233362"/>
    <w:rsid w:val="002447F5"/>
    <w:rsid w:val="002448F4"/>
    <w:rsid w:val="0025197E"/>
    <w:rsid w:val="00257EDD"/>
    <w:rsid w:val="00262A39"/>
    <w:rsid w:val="002639CF"/>
    <w:rsid w:val="00264ACF"/>
    <w:rsid w:val="002736EF"/>
    <w:rsid w:val="002852EC"/>
    <w:rsid w:val="00286261"/>
    <w:rsid w:val="002A4F88"/>
    <w:rsid w:val="002D4AB5"/>
    <w:rsid w:val="002F409B"/>
    <w:rsid w:val="002F55D5"/>
    <w:rsid w:val="00302C93"/>
    <w:rsid w:val="0031108A"/>
    <w:rsid w:val="003216BA"/>
    <w:rsid w:val="00324D62"/>
    <w:rsid w:val="00332741"/>
    <w:rsid w:val="00336A35"/>
    <w:rsid w:val="003828C3"/>
    <w:rsid w:val="00394EB3"/>
    <w:rsid w:val="003978C4"/>
    <w:rsid w:val="003A7093"/>
    <w:rsid w:val="003B136C"/>
    <w:rsid w:val="003B5E9B"/>
    <w:rsid w:val="003D43E4"/>
    <w:rsid w:val="003F5096"/>
    <w:rsid w:val="0040436A"/>
    <w:rsid w:val="00405414"/>
    <w:rsid w:val="00422399"/>
    <w:rsid w:val="004276DC"/>
    <w:rsid w:val="00436B58"/>
    <w:rsid w:val="00442119"/>
    <w:rsid w:val="00450CEC"/>
    <w:rsid w:val="00452107"/>
    <w:rsid w:val="0045598E"/>
    <w:rsid w:val="004859D6"/>
    <w:rsid w:val="00486628"/>
    <w:rsid w:val="00493535"/>
    <w:rsid w:val="00496D65"/>
    <w:rsid w:val="004A0604"/>
    <w:rsid w:val="004B3ACA"/>
    <w:rsid w:val="004B6A27"/>
    <w:rsid w:val="004C69E9"/>
    <w:rsid w:val="004C7B9D"/>
    <w:rsid w:val="004D2400"/>
    <w:rsid w:val="004E244B"/>
    <w:rsid w:val="004F0646"/>
    <w:rsid w:val="004F4BFF"/>
    <w:rsid w:val="0051344F"/>
    <w:rsid w:val="005347C6"/>
    <w:rsid w:val="0054253F"/>
    <w:rsid w:val="0054268B"/>
    <w:rsid w:val="00561E18"/>
    <w:rsid w:val="0057111F"/>
    <w:rsid w:val="00571673"/>
    <w:rsid w:val="00572A97"/>
    <w:rsid w:val="00593441"/>
    <w:rsid w:val="005A7F6A"/>
    <w:rsid w:val="005B7A04"/>
    <w:rsid w:val="005C2ECC"/>
    <w:rsid w:val="005E7651"/>
    <w:rsid w:val="005F307C"/>
    <w:rsid w:val="00603121"/>
    <w:rsid w:val="00605BC7"/>
    <w:rsid w:val="00617C34"/>
    <w:rsid w:val="00621709"/>
    <w:rsid w:val="006231C2"/>
    <w:rsid w:val="00630A59"/>
    <w:rsid w:val="00630A9D"/>
    <w:rsid w:val="0063496E"/>
    <w:rsid w:val="0064019E"/>
    <w:rsid w:val="00661E97"/>
    <w:rsid w:val="00665512"/>
    <w:rsid w:val="00667E9C"/>
    <w:rsid w:val="00675380"/>
    <w:rsid w:val="00677717"/>
    <w:rsid w:val="00680E7B"/>
    <w:rsid w:val="00683BF9"/>
    <w:rsid w:val="00694799"/>
    <w:rsid w:val="006966E9"/>
    <w:rsid w:val="006A23A2"/>
    <w:rsid w:val="006A3960"/>
    <w:rsid w:val="006A5887"/>
    <w:rsid w:val="006A67BB"/>
    <w:rsid w:val="006B0D32"/>
    <w:rsid w:val="006B221D"/>
    <w:rsid w:val="006B57A3"/>
    <w:rsid w:val="006E5F82"/>
    <w:rsid w:val="006F1023"/>
    <w:rsid w:val="006F2546"/>
    <w:rsid w:val="00704615"/>
    <w:rsid w:val="00706C41"/>
    <w:rsid w:val="00720D15"/>
    <w:rsid w:val="00732EA4"/>
    <w:rsid w:val="0074283F"/>
    <w:rsid w:val="007740E1"/>
    <w:rsid w:val="00775508"/>
    <w:rsid w:val="00777288"/>
    <w:rsid w:val="007B1735"/>
    <w:rsid w:val="007B4037"/>
    <w:rsid w:val="007C6A1E"/>
    <w:rsid w:val="007D4A82"/>
    <w:rsid w:val="007D7ECF"/>
    <w:rsid w:val="0081033F"/>
    <w:rsid w:val="00815703"/>
    <w:rsid w:val="00817D48"/>
    <w:rsid w:val="00831C43"/>
    <w:rsid w:val="00834A76"/>
    <w:rsid w:val="00836B12"/>
    <w:rsid w:val="00841CC7"/>
    <w:rsid w:val="00844AAD"/>
    <w:rsid w:val="00851C71"/>
    <w:rsid w:val="008650E2"/>
    <w:rsid w:val="00867BA6"/>
    <w:rsid w:val="008733A4"/>
    <w:rsid w:val="008819A7"/>
    <w:rsid w:val="00881B29"/>
    <w:rsid w:val="00884E8D"/>
    <w:rsid w:val="008919C7"/>
    <w:rsid w:val="00896C4E"/>
    <w:rsid w:val="008C3A7B"/>
    <w:rsid w:val="008D57D7"/>
    <w:rsid w:val="008D7F41"/>
    <w:rsid w:val="008E1755"/>
    <w:rsid w:val="008E5A66"/>
    <w:rsid w:val="008F0AF7"/>
    <w:rsid w:val="008F666A"/>
    <w:rsid w:val="00904575"/>
    <w:rsid w:val="00905532"/>
    <w:rsid w:val="00913627"/>
    <w:rsid w:val="00915916"/>
    <w:rsid w:val="0092081E"/>
    <w:rsid w:val="009510DF"/>
    <w:rsid w:val="009526F8"/>
    <w:rsid w:val="00960F5F"/>
    <w:rsid w:val="00962771"/>
    <w:rsid w:val="00965D33"/>
    <w:rsid w:val="00976C03"/>
    <w:rsid w:val="009777F0"/>
    <w:rsid w:val="00977C13"/>
    <w:rsid w:val="00983971"/>
    <w:rsid w:val="0098512D"/>
    <w:rsid w:val="009948AB"/>
    <w:rsid w:val="00995BC6"/>
    <w:rsid w:val="009D6435"/>
    <w:rsid w:val="009E2862"/>
    <w:rsid w:val="009F3013"/>
    <w:rsid w:val="009F4DB0"/>
    <w:rsid w:val="00A06A57"/>
    <w:rsid w:val="00A15979"/>
    <w:rsid w:val="00A3501C"/>
    <w:rsid w:val="00A45B52"/>
    <w:rsid w:val="00A51C73"/>
    <w:rsid w:val="00A7034C"/>
    <w:rsid w:val="00A81CCB"/>
    <w:rsid w:val="00A83783"/>
    <w:rsid w:val="00A838E1"/>
    <w:rsid w:val="00A965C5"/>
    <w:rsid w:val="00AD17BD"/>
    <w:rsid w:val="00AD7596"/>
    <w:rsid w:val="00AF517D"/>
    <w:rsid w:val="00B01489"/>
    <w:rsid w:val="00B06982"/>
    <w:rsid w:val="00B12452"/>
    <w:rsid w:val="00B30D0D"/>
    <w:rsid w:val="00B32AC1"/>
    <w:rsid w:val="00B36EBC"/>
    <w:rsid w:val="00B4715F"/>
    <w:rsid w:val="00B65C4D"/>
    <w:rsid w:val="00B7079B"/>
    <w:rsid w:val="00B764D6"/>
    <w:rsid w:val="00B76598"/>
    <w:rsid w:val="00B77422"/>
    <w:rsid w:val="00B82452"/>
    <w:rsid w:val="00BA10C5"/>
    <w:rsid w:val="00BD30DD"/>
    <w:rsid w:val="00BD5444"/>
    <w:rsid w:val="00BE7937"/>
    <w:rsid w:val="00BF2D0E"/>
    <w:rsid w:val="00BF33EE"/>
    <w:rsid w:val="00BF7719"/>
    <w:rsid w:val="00C110EB"/>
    <w:rsid w:val="00C245E9"/>
    <w:rsid w:val="00C25FC1"/>
    <w:rsid w:val="00C3222E"/>
    <w:rsid w:val="00C33190"/>
    <w:rsid w:val="00C341A8"/>
    <w:rsid w:val="00C41F80"/>
    <w:rsid w:val="00C439ED"/>
    <w:rsid w:val="00C46885"/>
    <w:rsid w:val="00C57F60"/>
    <w:rsid w:val="00C67488"/>
    <w:rsid w:val="00C87E94"/>
    <w:rsid w:val="00CA28F9"/>
    <w:rsid w:val="00CB2CC9"/>
    <w:rsid w:val="00CB4F07"/>
    <w:rsid w:val="00CB678C"/>
    <w:rsid w:val="00CB70D0"/>
    <w:rsid w:val="00CC6AB0"/>
    <w:rsid w:val="00CC6C2E"/>
    <w:rsid w:val="00CD4907"/>
    <w:rsid w:val="00CD5966"/>
    <w:rsid w:val="00CE7540"/>
    <w:rsid w:val="00CF3233"/>
    <w:rsid w:val="00D0213F"/>
    <w:rsid w:val="00D12D2D"/>
    <w:rsid w:val="00D17B15"/>
    <w:rsid w:val="00D30817"/>
    <w:rsid w:val="00D32203"/>
    <w:rsid w:val="00D333DC"/>
    <w:rsid w:val="00D35EF9"/>
    <w:rsid w:val="00D37519"/>
    <w:rsid w:val="00D37CBD"/>
    <w:rsid w:val="00D5087D"/>
    <w:rsid w:val="00D6254E"/>
    <w:rsid w:val="00D6750E"/>
    <w:rsid w:val="00D71ABC"/>
    <w:rsid w:val="00D7699E"/>
    <w:rsid w:val="00D953D2"/>
    <w:rsid w:val="00DA0547"/>
    <w:rsid w:val="00DA0F92"/>
    <w:rsid w:val="00DA2FAE"/>
    <w:rsid w:val="00DB1727"/>
    <w:rsid w:val="00DC6E6B"/>
    <w:rsid w:val="00DD0067"/>
    <w:rsid w:val="00DD0A1C"/>
    <w:rsid w:val="00DD64EC"/>
    <w:rsid w:val="00E03F45"/>
    <w:rsid w:val="00E1009B"/>
    <w:rsid w:val="00E1352E"/>
    <w:rsid w:val="00E21DE7"/>
    <w:rsid w:val="00E27BD0"/>
    <w:rsid w:val="00E507AA"/>
    <w:rsid w:val="00E55B9A"/>
    <w:rsid w:val="00E6540C"/>
    <w:rsid w:val="00E74E4C"/>
    <w:rsid w:val="00E77D80"/>
    <w:rsid w:val="00EA49C4"/>
    <w:rsid w:val="00EC14D6"/>
    <w:rsid w:val="00EC1C43"/>
    <w:rsid w:val="00ED634F"/>
    <w:rsid w:val="00ED68EA"/>
    <w:rsid w:val="00EF2D76"/>
    <w:rsid w:val="00EF33E5"/>
    <w:rsid w:val="00F040D3"/>
    <w:rsid w:val="00F212DE"/>
    <w:rsid w:val="00F37FF2"/>
    <w:rsid w:val="00F53976"/>
    <w:rsid w:val="00F73EA5"/>
    <w:rsid w:val="00F900B1"/>
    <w:rsid w:val="00FA72FF"/>
    <w:rsid w:val="00FB130C"/>
    <w:rsid w:val="00FD388A"/>
    <w:rsid w:val="00FF30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90"/>
    <o:shapelayout v:ext="edit">
      <o:idmap v:ext="edit" data="2"/>
    </o:shapelayout>
  </w:shapeDefaults>
  <w:decimalSymbol w:val="."/>
  <w:listSeparator w:val=","/>
  <w14:docId w14:val="3684E810"/>
  <w15:docId w15:val="{B1103026-FDBC-40C3-AC9D-78E522DBC1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0AF7"/>
  </w:style>
  <w:style w:type="paragraph" w:styleId="Heading1">
    <w:name w:val="heading 1"/>
    <w:basedOn w:val="Normal"/>
    <w:next w:val="Normal"/>
    <w:link w:val="Heading1Char"/>
    <w:uiPriority w:val="9"/>
    <w:qFormat/>
    <w:rsid w:val="00E55B9A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5B9A"/>
    <w:pPr>
      <w:keepNext/>
      <w:keepLines/>
      <w:spacing w:before="40" w:after="0" w:line="259" w:lineRule="auto"/>
      <w:ind w:left="576" w:hanging="576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5B9A"/>
    <w:pPr>
      <w:keepNext/>
      <w:keepLines/>
      <w:spacing w:before="40" w:after="0" w:line="259" w:lineRule="auto"/>
      <w:ind w:left="720" w:hanging="7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3A7093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vi-VN" w:eastAsia="vi-VN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55B9A"/>
    <w:pPr>
      <w:keepNext/>
      <w:keepLines/>
      <w:spacing w:before="40" w:after="0" w:line="259" w:lineRule="auto"/>
      <w:ind w:left="1008" w:hanging="1008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E55B9A"/>
    <w:pPr>
      <w:keepNext/>
      <w:keepLines/>
      <w:spacing w:before="40" w:after="0" w:line="259" w:lineRule="auto"/>
      <w:ind w:left="1152" w:hanging="1152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55B9A"/>
    <w:pPr>
      <w:keepNext/>
      <w:keepLines/>
      <w:spacing w:before="40" w:after="0" w:line="259" w:lineRule="auto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E55B9A"/>
    <w:pPr>
      <w:keepNext/>
      <w:keepLines/>
      <w:spacing w:before="40" w:after="0" w:line="259" w:lineRule="auto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E55B9A"/>
    <w:pPr>
      <w:keepNext/>
      <w:keepLines/>
      <w:spacing w:before="40" w:after="0" w:line="259" w:lineRule="auto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5711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rsid w:val="0057111F"/>
  </w:style>
  <w:style w:type="character" w:customStyle="1" w:styleId="eop">
    <w:name w:val="eop"/>
    <w:rsid w:val="0057111F"/>
  </w:style>
  <w:style w:type="character" w:customStyle="1" w:styleId="tabchar">
    <w:name w:val="tabchar"/>
    <w:rsid w:val="0057111F"/>
  </w:style>
  <w:style w:type="paragraph" w:styleId="ListParagraph">
    <w:name w:val="List Paragraph"/>
    <w:basedOn w:val="Normal"/>
    <w:uiPriority w:val="34"/>
    <w:qFormat/>
    <w:rsid w:val="00965D33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3A7093"/>
    <w:rPr>
      <w:rFonts w:ascii="Times New Roman" w:eastAsia="Times New Roman" w:hAnsi="Times New Roman" w:cs="Times New Roman"/>
      <w:b/>
      <w:bCs/>
      <w:sz w:val="24"/>
      <w:szCs w:val="24"/>
      <w:lang w:val="vi-VN" w:eastAsia="vi-VN"/>
    </w:rPr>
  </w:style>
  <w:style w:type="character" w:customStyle="1" w:styleId="Heading1Char">
    <w:name w:val="Heading 1 Char"/>
    <w:basedOn w:val="DefaultParagraphFont"/>
    <w:link w:val="Heading1"/>
    <w:uiPriority w:val="9"/>
    <w:rsid w:val="00E55B9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55B9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55B9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E55B9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E55B9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E55B9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E55B9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E55B9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C245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1CC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231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31C2"/>
  </w:style>
  <w:style w:type="paragraph" w:styleId="Footer">
    <w:name w:val="footer"/>
    <w:basedOn w:val="Normal"/>
    <w:link w:val="FooterChar"/>
    <w:uiPriority w:val="99"/>
    <w:unhideWhenUsed/>
    <w:rsid w:val="006231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31C2"/>
  </w:style>
  <w:style w:type="character" w:styleId="Strong">
    <w:name w:val="Strong"/>
    <w:basedOn w:val="DefaultParagraphFont"/>
    <w:uiPriority w:val="22"/>
    <w:qFormat/>
    <w:rsid w:val="009777F0"/>
    <w:rPr>
      <w:b/>
      <w:bCs/>
    </w:rPr>
  </w:style>
  <w:style w:type="paragraph" w:styleId="NormalWeb">
    <w:name w:val="Normal (Web)"/>
    <w:basedOn w:val="Normal"/>
    <w:uiPriority w:val="99"/>
    <w:unhideWhenUsed/>
    <w:rsid w:val="00E507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vi-VN" w:eastAsia="vi-VN"/>
    </w:rPr>
  </w:style>
  <w:style w:type="paragraph" w:styleId="TOC2">
    <w:name w:val="toc 2"/>
    <w:basedOn w:val="Normal"/>
    <w:next w:val="Normal"/>
    <w:autoRedefine/>
    <w:uiPriority w:val="39"/>
    <w:unhideWhenUsed/>
    <w:rsid w:val="005F307C"/>
    <w:pPr>
      <w:shd w:val="clear" w:color="auto" w:fill="FFFFFF"/>
      <w:spacing w:after="100"/>
      <w:ind w:left="792" w:hanging="360"/>
      <w:textAlignment w:val="baseline"/>
    </w:pPr>
    <w:rPr>
      <w:rFonts w:ascii="Times New Roman" w:hAnsi="Times New Roman" w:cs="Times New Roman"/>
      <w:noProof/>
      <w:sz w:val="28"/>
      <w:szCs w:val="28"/>
    </w:rPr>
  </w:style>
  <w:style w:type="paragraph" w:styleId="Caption">
    <w:name w:val="caption"/>
    <w:basedOn w:val="Normal"/>
    <w:next w:val="Normal"/>
    <w:uiPriority w:val="35"/>
    <w:unhideWhenUsed/>
    <w:qFormat/>
    <w:rsid w:val="001134C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B8245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82452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B82452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336A35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002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3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4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1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1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hyperlink" Target="mailto:info@egvietnam.com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s://itviec.com/blog/ngon-ngu-lap-trinh/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1BEF08-336C-4A7A-AB40-2D7B7C19D3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806</TotalTime>
  <Pages>1</Pages>
  <Words>4750</Words>
  <Characters>27075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buing</dc:creator>
  <cp:keywords/>
  <dc:description/>
  <cp:lastModifiedBy>Vermouth</cp:lastModifiedBy>
  <cp:revision>225</cp:revision>
  <dcterms:created xsi:type="dcterms:W3CDTF">2021-10-02T09:57:00Z</dcterms:created>
  <dcterms:modified xsi:type="dcterms:W3CDTF">2021-10-10T03:20:00Z</dcterms:modified>
</cp:coreProperties>
</file>